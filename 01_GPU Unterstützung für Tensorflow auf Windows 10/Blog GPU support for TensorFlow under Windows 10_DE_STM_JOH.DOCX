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text" w:tblpY="1"/>
        <w:tblOverlap w:val="never"/>
        <w:tblW w:w="10031" w:type="dxa"/>
        <w:tblLook w:val="04A0" w:firstRow="1" w:lastRow="0" w:firstColumn="1" w:lastColumn="0" w:noHBand="0" w:noVBand="1"/>
      </w:tblPr>
      <w:tblGrid>
        <w:gridCol w:w="6487"/>
        <w:gridCol w:w="3544"/>
      </w:tblGrid>
      <w:tr w:rsidR="00287905" w:rsidRPr="00352D60" w14:paraId="5DC13B19" w14:textId="77777777" w:rsidTr="00CC0547">
        <w:trPr>
          <w:trHeight w:val="563"/>
        </w:trPr>
        <w:tc>
          <w:tcPr>
            <w:tcW w:w="6487" w:type="dxa"/>
            <w:vAlign w:val="bottom"/>
          </w:tcPr>
          <w:p w14:paraId="702B42C6" w14:textId="77777777" w:rsidR="00287905" w:rsidRPr="00352D60" w:rsidRDefault="00287905" w:rsidP="001934B8"/>
        </w:tc>
        <w:tc>
          <w:tcPr>
            <w:tcW w:w="3544" w:type="dxa"/>
            <w:vAlign w:val="bottom"/>
          </w:tcPr>
          <w:p w14:paraId="5336B314" w14:textId="77777777" w:rsidR="00EA2518" w:rsidRPr="00352D60" w:rsidRDefault="00EA2518" w:rsidP="000F6260">
            <w:pPr>
              <w:tabs>
                <w:tab w:val="left" w:pos="7371"/>
              </w:tabs>
              <w:spacing w:after="80"/>
              <w:ind w:left="1168" w:right="-108"/>
              <w:rPr>
                <w:rFonts w:cs="Arial"/>
                <w:sz w:val="14"/>
                <w:szCs w:val="14"/>
              </w:rPr>
            </w:pPr>
          </w:p>
        </w:tc>
      </w:tr>
    </w:tbl>
    <w:p w14:paraId="184F36B2" w14:textId="5742AC57" w:rsidR="00345392" w:rsidRPr="00352D60" w:rsidRDefault="00BE254F" w:rsidP="00654617">
      <w:pPr>
        <w:pStyle w:val="berschrift1"/>
        <w:numPr>
          <w:ilvl w:val="0"/>
          <w:numId w:val="0"/>
        </w:numPr>
        <w:rPr>
          <w:rFonts w:eastAsia="Calibri"/>
        </w:rPr>
      </w:pPr>
      <w:ins w:id="0" w:author="Melzer, Stefanie" w:date="2018-10-29T14:15:00Z">
        <w:del w:id="1" w:author="Höhne, Johannes" w:date="2018-10-29T15:05:00Z">
          <w:r w:rsidDel="00724840">
            <w:delText>In 8 Schritten zur</w:delText>
          </w:r>
        </w:del>
      </w:ins>
      <w:del w:id="2" w:author="Höhne, Johannes" w:date="2018-10-29T15:05:00Z">
        <w:r w:rsidR="001E035D" w:rsidRPr="00352D60" w:rsidDel="00724840">
          <w:delText>Installation</w:delText>
        </w:r>
        <w:r w:rsidR="00654617" w:rsidRPr="00352D60" w:rsidDel="00724840">
          <w:delText xml:space="preserve"> </w:delText>
        </w:r>
        <w:r w:rsidR="001E035D" w:rsidRPr="00352D60" w:rsidDel="00724840">
          <w:delText xml:space="preserve">der </w:delText>
        </w:r>
        <w:r w:rsidR="00654617" w:rsidRPr="00352D60" w:rsidDel="00724840">
          <w:delText xml:space="preserve">GPU </w:delText>
        </w:r>
        <w:r w:rsidR="001E035D" w:rsidRPr="00352D60" w:rsidDel="00724840">
          <w:delText>Unterstützung</w:delText>
        </w:r>
      </w:del>
      <w:ins w:id="3" w:author="Höhne, Johannes" w:date="2018-10-29T15:05:00Z">
        <w:r w:rsidR="00724840">
          <w:t>GPU Unterstützung</w:t>
        </w:r>
      </w:ins>
      <w:r w:rsidR="00654617" w:rsidRPr="00352D60">
        <w:t xml:space="preserve"> </w:t>
      </w:r>
      <w:r w:rsidR="001E035D" w:rsidRPr="00352D60">
        <w:t>für</w:t>
      </w:r>
      <w:r w:rsidR="00654617" w:rsidRPr="00352D60">
        <w:t xml:space="preserve"> TensorFlow </w:t>
      </w:r>
      <w:del w:id="4" w:author="Melzer, Stefanie" w:date="2018-10-26T09:28:00Z">
        <w:r w:rsidR="001E035D" w:rsidRPr="00352D60" w:rsidDel="00E4775B">
          <w:delText>auf einem</w:delText>
        </w:r>
        <w:r w:rsidR="00654617" w:rsidRPr="00352D60" w:rsidDel="00E4775B">
          <w:delText xml:space="preserve"> Surface Book 2 15“ </w:delText>
        </w:r>
      </w:del>
      <w:del w:id="5" w:author="Melzer, Stefanie" w:date="2018-10-29T14:15:00Z">
        <w:r w:rsidR="001E035D" w:rsidRPr="00352D60" w:rsidDel="00BE254F">
          <w:delText>unter</w:delText>
        </w:r>
      </w:del>
      <w:ins w:id="6" w:author="Melzer, Stefanie" w:date="2018-10-29T14:15:00Z">
        <w:r>
          <w:t>auf</w:t>
        </w:r>
      </w:ins>
      <w:r w:rsidR="001E035D" w:rsidRPr="00352D60">
        <w:t xml:space="preserve"> </w:t>
      </w:r>
      <w:r w:rsidR="00654617" w:rsidRPr="00352D60">
        <w:t>Windows 10</w:t>
      </w:r>
    </w:p>
    <w:p w14:paraId="204FC89C" w14:textId="2F5909CA" w:rsidR="00654617" w:rsidRPr="00352D60" w:rsidRDefault="001E035D">
      <w:pPr>
        <w:pStyle w:val="berschrift2"/>
        <w:numPr>
          <w:ilvl w:val="0"/>
          <w:numId w:val="0"/>
        </w:numPr>
        <w:ind w:left="454" w:hanging="454"/>
        <w:pPrChange w:id="7" w:author="Melzer, Stefanie" w:date="2018-10-29T13:56:00Z">
          <w:pPr>
            <w:pStyle w:val="berschrift2"/>
          </w:pPr>
        </w:pPrChange>
      </w:pPr>
      <w:r w:rsidRPr="00352D60">
        <w:t>Ein paar ermutigende Worte vorab</w:t>
      </w:r>
    </w:p>
    <w:p w14:paraId="1CC4AC24" w14:textId="5212E8A7" w:rsidR="001E035D" w:rsidRPr="00352D60" w:rsidRDefault="001E035D" w:rsidP="001E035D">
      <w:pPr>
        <w:rPr>
          <w:lang w:eastAsia="en-US"/>
        </w:rPr>
      </w:pPr>
      <w:del w:id="8" w:author="Höhne, Johannes" w:date="2018-10-29T15:05:00Z">
        <w:r w:rsidRPr="00352D60" w:rsidDel="00724840">
          <w:rPr>
            <w:lang w:eastAsia="en-US"/>
          </w:rPr>
          <w:delText>Es ist wahr, dass i</w:delText>
        </w:r>
      </w:del>
      <w:ins w:id="9" w:author="Höhne, Johannes" w:date="2018-10-29T15:05:00Z">
        <w:r w:rsidR="00724840">
          <w:rPr>
            <w:lang w:eastAsia="en-US"/>
          </w:rPr>
          <w:t>I</w:t>
        </w:r>
      </w:ins>
      <w:r w:rsidRPr="00352D60">
        <w:rPr>
          <w:lang w:eastAsia="en-US"/>
        </w:rPr>
        <w:t xml:space="preserve">ch </w:t>
      </w:r>
      <w:ins w:id="10" w:author="Höhne, Johannes" w:date="2018-10-29T15:06:00Z">
        <w:r w:rsidR="00724840">
          <w:rPr>
            <w:lang w:eastAsia="en-US"/>
          </w:rPr>
          <w:t xml:space="preserve">hatte </w:t>
        </w:r>
      </w:ins>
      <w:r w:rsidRPr="00352D60">
        <w:rPr>
          <w:lang w:eastAsia="en-US"/>
        </w:rPr>
        <w:t xml:space="preserve">noch nie ein </w:t>
      </w:r>
      <w:del w:id="11" w:author="Höhne, Johannes" w:date="2018-10-29T15:06:00Z">
        <w:r w:rsidRPr="00352D60" w:rsidDel="00724840">
          <w:rPr>
            <w:lang w:eastAsia="en-US"/>
          </w:rPr>
          <w:delText>Gerät</w:delText>
        </w:r>
      </w:del>
      <w:ins w:id="12" w:author="Höhne, Johannes" w:date="2018-10-29T15:06:00Z">
        <w:r w:rsidR="00724840">
          <w:rPr>
            <w:lang w:eastAsia="en-US"/>
          </w:rPr>
          <w:t>Notebook</w:t>
        </w:r>
      </w:ins>
      <w:del w:id="13" w:author="Höhne, Johannes" w:date="2018-10-29T15:06:00Z">
        <w:r w:rsidRPr="00352D60" w:rsidDel="00724840">
          <w:rPr>
            <w:lang w:eastAsia="en-US"/>
          </w:rPr>
          <w:delText xml:space="preserve"> hatte</w:delText>
        </w:r>
      </w:del>
      <w:r w:rsidRPr="00352D60">
        <w:rPr>
          <w:lang w:eastAsia="en-US"/>
        </w:rPr>
        <w:t xml:space="preserve">, das so glatt und konsistent </w:t>
      </w:r>
      <w:del w:id="14" w:author="Höhne, Johannes" w:date="2018-10-29T15:06:00Z">
        <w:r w:rsidRPr="00352D60" w:rsidDel="00724840">
          <w:rPr>
            <w:lang w:eastAsia="en-US"/>
          </w:rPr>
          <w:delText xml:space="preserve">zusammengebaut </w:delText>
        </w:r>
      </w:del>
      <w:ins w:id="15" w:author="Höhne, Johannes" w:date="2018-10-29T15:06:00Z">
        <w:r w:rsidR="00724840">
          <w:rPr>
            <w:lang w:eastAsia="en-US"/>
          </w:rPr>
          <w:t>funktioniert hat,</w:t>
        </w:r>
      </w:ins>
      <w:del w:id="16" w:author="Höhne, Johannes" w:date="2018-10-29T15:06:00Z">
        <w:r w:rsidRPr="00352D60" w:rsidDel="00724840">
          <w:rPr>
            <w:lang w:eastAsia="en-US"/>
          </w:rPr>
          <w:delText>war</w:delText>
        </w:r>
      </w:del>
      <w:r w:rsidRPr="00352D60">
        <w:rPr>
          <w:lang w:eastAsia="en-US"/>
        </w:rPr>
        <w:t xml:space="preserve"> wie mein neues 15 Zoll Microsoft Surface Book 2. </w:t>
      </w:r>
      <w:proofErr w:type="gramStart"/>
      <w:r w:rsidRPr="00352D60">
        <w:rPr>
          <w:lang w:eastAsia="en-US"/>
        </w:rPr>
        <w:t>Wirklich</w:t>
      </w:r>
      <w:proofErr w:type="gramEnd"/>
      <w:r w:rsidRPr="00352D60">
        <w:rPr>
          <w:lang w:eastAsia="en-US"/>
        </w:rPr>
        <w:t xml:space="preserve"> cooles Zeug. Es ist schade, dass all diese Sätze mit einem "Aber" enden. Hier ist das "Aber" dieser Geschichte:</w:t>
      </w:r>
    </w:p>
    <w:p w14:paraId="400C9FCB" w14:textId="77777777" w:rsidR="001E035D" w:rsidRPr="00352D60" w:rsidRDefault="001E035D" w:rsidP="001E035D">
      <w:pPr>
        <w:rPr>
          <w:lang w:eastAsia="en-US"/>
        </w:rPr>
      </w:pPr>
    </w:p>
    <w:p w14:paraId="3F5B09DC" w14:textId="7B35B716" w:rsidR="001E035D" w:rsidRPr="00352D60" w:rsidRDefault="001E035D" w:rsidP="001E035D">
      <w:pPr>
        <w:rPr>
          <w:lang w:eastAsia="en-US"/>
        </w:rPr>
      </w:pPr>
      <w:r w:rsidRPr="00352D60">
        <w:rPr>
          <w:lang w:eastAsia="en-US"/>
        </w:rPr>
        <w:t xml:space="preserve">Wenn </w:t>
      </w:r>
      <w:del w:id="17" w:author="Melzer, Stefanie" w:date="2018-10-26T09:29:00Z">
        <w:r w:rsidRPr="00352D60" w:rsidDel="00E4775B">
          <w:rPr>
            <w:lang w:eastAsia="en-US"/>
          </w:rPr>
          <w:delText xml:space="preserve">Du </w:delText>
        </w:r>
      </w:del>
      <w:ins w:id="18" w:author="Melzer, Stefanie" w:date="2018-10-26T09:29:00Z">
        <w:r w:rsidR="00E4775B">
          <w:rPr>
            <w:lang w:eastAsia="en-US"/>
          </w:rPr>
          <w:t>man</w:t>
        </w:r>
        <w:r w:rsidR="00E4775B" w:rsidRPr="00352D60">
          <w:rPr>
            <w:lang w:eastAsia="en-US"/>
          </w:rPr>
          <w:t xml:space="preserve"> </w:t>
        </w:r>
      </w:ins>
      <w:r w:rsidRPr="00352D60">
        <w:rPr>
          <w:lang w:eastAsia="en-US"/>
        </w:rPr>
        <w:t>beabsichtig</w:t>
      </w:r>
      <w:del w:id="19" w:author="Melzer, Stefanie" w:date="2018-10-26T09:29:00Z">
        <w:r w:rsidRPr="00352D60" w:rsidDel="00E4775B">
          <w:rPr>
            <w:lang w:eastAsia="en-US"/>
          </w:rPr>
          <w:delText>s</w:delText>
        </w:r>
      </w:del>
      <w:r w:rsidRPr="00352D60">
        <w:rPr>
          <w:lang w:eastAsia="en-US"/>
        </w:rPr>
        <w:t xml:space="preserve">t, Deep Neuronal Networks DNN zu implementieren und zu optimieren, </w:t>
      </w:r>
      <w:del w:id="20" w:author="Melzer, Stefanie" w:date="2018-10-26T09:29:00Z">
        <w:r w:rsidRPr="00352D60" w:rsidDel="00E4775B">
          <w:rPr>
            <w:lang w:eastAsia="en-US"/>
          </w:rPr>
          <w:delText>musst Du</w:delText>
        </w:r>
      </w:del>
      <w:ins w:id="21" w:author="Melzer, Stefanie" w:date="2018-10-26T09:29:00Z">
        <w:r w:rsidR="00E4775B">
          <w:rPr>
            <w:lang w:eastAsia="en-US"/>
          </w:rPr>
          <w:t>müssen</w:t>
        </w:r>
      </w:ins>
      <w:r w:rsidRPr="00352D60">
        <w:rPr>
          <w:lang w:eastAsia="en-US"/>
        </w:rPr>
        <w:t xml:space="preserve"> die Berechnungen unbedingt auf </w:t>
      </w:r>
      <w:del w:id="22" w:author="Melzer, Stefanie" w:date="2018-10-26T09:29:00Z">
        <w:r w:rsidRPr="00352D60" w:rsidDel="00E4775B">
          <w:rPr>
            <w:lang w:eastAsia="en-US"/>
          </w:rPr>
          <w:delText>Deiner</w:delText>
        </w:r>
      </w:del>
      <w:ins w:id="23" w:author="Melzer, Stefanie" w:date="2018-10-26T09:29:00Z">
        <w:r w:rsidR="00E4775B">
          <w:rPr>
            <w:lang w:eastAsia="en-US"/>
          </w:rPr>
          <w:t>der</w:t>
        </w:r>
      </w:ins>
      <w:r w:rsidRPr="00352D60">
        <w:rPr>
          <w:lang w:eastAsia="en-US"/>
        </w:rPr>
        <w:t xml:space="preserve"> GPU</w:t>
      </w:r>
      <w:ins w:id="24" w:author="Melzer, Stefanie" w:date="2018-10-26T09:29:00Z">
        <w:r w:rsidR="00E4775B">
          <w:rPr>
            <w:lang w:eastAsia="en-US"/>
          </w:rPr>
          <w:t xml:space="preserve"> stattfinden</w:t>
        </w:r>
      </w:ins>
      <w:r w:rsidRPr="00352D60">
        <w:rPr>
          <w:lang w:eastAsia="en-US"/>
        </w:rPr>
        <w:t xml:space="preserve">. Natürlich </w:t>
      </w:r>
      <w:del w:id="25" w:author="Melzer, Stefanie" w:date="2018-10-26T09:30:00Z">
        <w:r w:rsidRPr="00352D60" w:rsidDel="00BC4C41">
          <w:rPr>
            <w:lang w:eastAsia="en-US"/>
          </w:rPr>
          <w:delText>kannst Du die</w:delText>
        </w:r>
      </w:del>
      <w:ins w:id="26" w:author="Melzer, Stefanie" w:date="2018-10-26T09:30:00Z">
        <w:r w:rsidR="00BC4C41">
          <w:rPr>
            <w:lang w:eastAsia="en-US"/>
          </w:rPr>
          <w:t>können die</w:t>
        </w:r>
      </w:ins>
      <w:r w:rsidRPr="00352D60">
        <w:rPr>
          <w:lang w:eastAsia="en-US"/>
        </w:rPr>
        <w:t xml:space="preserve"> Berechnung</w:t>
      </w:r>
      <w:ins w:id="27" w:author="Melzer, Stefanie" w:date="2018-10-26T09:30:00Z">
        <w:r w:rsidR="00BC4C41">
          <w:rPr>
            <w:lang w:eastAsia="en-US"/>
          </w:rPr>
          <w:t>en auch auf der</w:t>
        </w:r>
      </w:ins>
      <w:del w:id="28" w:author="Melzer, Stefanie" w:date="2018-10-26T09:30:00Z">
        <w:r w:rsidRPr="00352D60" w:rsidDel="00BC4C41">
          <w:rPr>
            <w:lang w:eastAsia="en-US"/>
          </w:rPr>
          <w:delText xml:space="preserve"> auf Deiner </w:delText>
        </w:r>
      </w:del>
      <w:ins w:id="29" w:author="Melzer, Stefanie" w:date="2018-10-26T09:30:00Z">
        <w:r w:rsidR="00BC4C41">
          <w:rPr>
            <w:lang w:eastAsia="en-US"/>
          </w:rPr>
          <w:t xml:space="preserve"> </w:t>
        </w:r>
      </w:ins>
      <w:r w:rsidRPr="00352D60">
        <w:rPr>
          <w:lang w:eastAsia="en-US"/>
        </w:rPr>
        <w:t>CPU laufen</w:t>
      </w:r>
      <w:del w:id="30" w:author="Melzer, Stefanie" w:date="2018-10-26T09:30:00Z">
        <w:r w:rsidRPr="00352D60" w:rsidDel="00BC4C41">
          <w:rPr>
            <w:lang w:eastAsia="en-US"/>
          </w:rPr>
          <w:delText xml:space="preserve"> lassen</w:delText>
        </w:r>
      </w:del>
      <w:ins w:id="31" w:author="Melzer, Stefanie" w:date="2018-10-26T09:30:00Z">
        <w:r w:rsidR="00BC4C41">
          <w:rPr>
            <w:lang w:eastAsia="en-US"/>
          </w:rPr>
          <w:t>,</w:t>
        </w:r>
      </w:ins>
      <w:r w:rsidRPr="00352D60">
        <w:rPr>
          <w:lang w:eastAsia="en-US"/>
        </w:rPr>
        <w:t xml:space="preserve"> </w:t>
      </w:r>
      <w:ins w:id="32" w:author="Melzer, Stefanie" w:date="2018-10-26T09:31:00Z">
        <w:r w:rsidR="00BC4C41">
          <w:rPr>
            <w:lang w:eastAsia="en-US"/>
          </w:rPr>
          <w:t xml:space="preserve">was </w:t>
        </w:r>
        <w:del w:id="33" w:author="Höhne, Johannes" w:date="2018-10-29T15:07:00Z">
          <w:r w:rsidR="00BC4C41" w:rsidDel="00724840">
            <w:rPr>
              <w:lang w:eastAsia="en-US"/>
            </w:rPr>
            <w:delText>sehr</w:delText>
          </w:r>
        </w:del>
      </w:ins>
      <w:ins w:id="34" w:author="Höhne, Johannes" w:date="2018-10-29T15:07:00Z">
        <w:r w:rsidR="00724840">
          <w:rPr>
            <w:lang w:eastAsia="en-US"/>
          </w:rPr>
          <w:t>sich</w:t>
        </w:r>
      </w:ins>
      <w:ins w:id="35" w:author="Melzer, Stefanie" w:date="2018-10-26T09:31:00Z">
        <w:r w:rsidR="00BC4C41">
          <w:rPr>
            <w:lang w:eastAsia="en-US"/>
          </w:rPr>
          <w:t xml:space="preserve"> einfach </w:t>
        </w:r>
        <w:del w:id="36" w:author="Höhne, Johannes" w:date="2018-10-29T15:07:00Z">
          <w:r w:rsidR="00BC4C41" w:rsidDel="00724840">
            <w:rPr>
              <w:lang w:eastAsia="en-US"/>
            </w:rPr>
            <w:delText xml:space="preserve">zu </w:delText>
          </w:r>
        </w:del>
        <w:r w:rsidR="00BC4C41">
          <w:rPr>
            <w:lang w:eastAsia="en-US"/>
          </w:rPr>
          <w:t xml:space="preserve">installieren </w:t>
        </w:r>
        <w:del w:id="37" w:author="Höhne, Johannes" w:date="2018-10-29T15:07:00Z">
          <w:r w:rsidR="00BC4C41" w:rsidDel="00724840">
            <w:rPr>
              <w:lang w:eastAsia="en-US"/>
            </w:rPr>
            <w:delText>wäre</w:delText>
          </w:r>
        </w:del>
      </w:ins>
      <w:ins w:id="38" w:author="Höhne, Johannes" w:date="2018-10-29T15:07:00Z">
        <w:r w:rsidR="00724840">
          <w:rPr>
            <w:lang w:eastAsia="en-US"/>
          </w:rPr>
          <w:t>lässt</w:t>
        </w:r>
      </w:ins>
      <w:ins w:id="39" w:author="Melzer, Stefanie" w:date="2018-10-26T09:31:00Z">
        <w:r w:rsidR="00BC4C41">
          <w:rPr>
            <w:lang w:eastAsia="en-US"/>
          </w:rPr>
          <w:t xml:space="preserve">. </w:t>
        </w:r>
      </w:ins>
      <w:del w:id="40" w:author="Melzer, Stefanie" w:date="2018-10-26T09:31:00Z">
        <w:r w:rsidRPr="00352D60" w:rsidDel="00BC4C41">
          <w:rPr>
            <w:lang w:eastAsia="en-US"/>
          </w:rPr>
          <w:delText>und es ist wirklich einfach das zu installieren, aber Du wartest dann ewig</w:delText>
        </w:r>
      </w:del>
      <w:ins w:id="41" w:author="Melzer, Stefanie" w:date="2018-10-26T09:31:00Z">
        <w:r w:rsidR="00BC4C41">
          <w:rPr>
            <w:lang w:eastAsia="en-US"/>
          </w:rPr>
          <w:t xml:space="preserve">Der Nachteil hiervon ist jedoch, dass es sehr lange dauert, bis </w:t>
        </w:r>
      </w:ins>
      <w:del w:id="42" w:author="Melzer, Stefanie" w:date="2018-10-26T09:32:00Z">
        <w:r w:rsidRPr="00352D60" w:rsidDel="00BC4C41">
          <w:rPr>
            <w:lang w:eastAsia="en-US"/>
          </w:rPr>
          <w:delText xml:space="preserve">, bis Du </w:delText>
        </w:r>
      </w:del>
      <w:r w:rsidRPr="00352D60">
        <w:rPr>
          <w:lang w:eastAsia="en-US"/>
        </w:rPr>
        <w:t xml:space="preserve">größere Modelle trainiert </w:t>
      </w:r>
      <w:del w:id="43" w:author="Melzer, Stefanie" w:date="2018-10-26T09:32:00Z">
        <w:r w:rsidRPr="00352D60" w:rsidDel="006066EE">
          <w:rPr>
            <w:lang w:eastAsia="en-US"/>
          </w:rPr>
          <w:delText>hast</w:delText>
        </w:r>
      </w:del>
      <w:ins w:id="44" w:author="Melzer, Stefanie" w:date="2018-10-26T09:32:00Z">
        <w:r w:rsidR="006066EE">
          <w:rPr>
            <w:lang w:eastAsia="en-US"/>
          </w:rPr>
          <w:t>sind</w:t>
        </w:r>
      </w:ins>
      <w:r w:rsidRPr="00352D60">
        <w:rPr>
          <w:lang w:eastAsia="en-US"/>
        </w:rPr>
        <w:t xml:space="preserve">. Das Geheimnis hinter </w:t>
      </w:r>
      <w:del w:id="45" w:author="Höhne, Johannes" w:date="2018-10-29T15:08:00Z">
        <w:r w:rsidRPr="00352D60" w:rsidDel="00724840">
          <w:rPr>
            <w:lang w:eastAsia="en-US"/>
          </w:rPr>
          <w:delText xml:space="preserve">Advanced </w:delText>
        </w:r>
      </w:del>
      <w:ins w:id="46" w:author="Höhne, Johannes" w:date="2018-10-29T15:08:00Z">
        <w:r w:rsidR="00724840">
          <w:rPr>
            <w:lang w:eastAsia="en-US"/>
          </w:rPr>
          <w:t>ausgereifter</w:t>
        </w:r>
        <w:r w:rsidR="00724840" w:rsidRPr="00352D60">
          <w:rPr>
            <w:lang w:eastAsia="en-US"/>
          </w:rPr>
          <w:t xml:space="preserve"> </w:t>
        </w:r>
      </w:ins>
      <w:r w:rsidRPr="00352D60">
        <w:rPr>
          <w:lang w:eastAsia="en-US"/>
        </w:rPr>
        <w:t xml:space="preserve">KI ist, dass </w:t>
      </w:r>
      <w:del w:id="47" w:author="Melzer, Stefanie" w:date="2018-10-26T09:32:00Z">
        <w:r w:rsidRPr="00352D60" w:rsidDel="006066EE">
          <w:rPr>
            <w:lang w:eastAsia="en-US"/>
          </w:rPr>
          <w:delText>Du Dich in</w:delText>
        </w:r>
      </w:del>
      <w:r w:rsidRPr="00352D60">
        <w:rPr>
          <w:lang w:eastAsia="en-US"/>
        </w:rPr>
        <w:t xml:space="preserve"> die perfekte Konfiguration </w:t>
      </w:r>
      <w:del w:id="48" w:author="Melzer, Stefanie" w:date="2018-10-26T09:32:00Z">
        <w:r w:rsidRPr="00352D60" w:rsidDel="006066EE">
          <w:rPr>
            <w:lang w:eastAsia="en-US"/>
          </w:rPr>
          <w:delText>D</w:delText>
        </w:r>
      </w:del>
      <w:r w:rsidRPr="00352D60">
        <w:rPr>
          <w:lang w:eastAsia="en-US"/>
        </w:rPr>
        <w:t xml:space="preserve">eines Modells </w:t>
      </w:r>
      <w:ins w:id="49" w:author="Melzer, Stefanie" w:date="2018-10-26T09:32:00Z">
        <w:r w:rsidR="006066EE">
          <w:rPr>
            <w:lang w:eastAsia="en-US"/>
          </w:rPr>
          <w:t>erst nach mehreren Trainingseinheiten erreicht ist – was viel Rechenleistung</w:t>
        </w:r>
      </w:ins>
      <w:ins w:id="50" w:author="Höhne, Johannes" w:date="2018-10-29T15:08:00Z">
        <w:r w:rsidR="00724840">
          <w:rPr>
            <w:lang w:eastAsia="en-US"/>
          </w:rPr>
          <w:t xml:space="preserve"> und damit Zeit</w:t>
        </w:r>
      </w:ins>
      <w:ins w:id="51" w:author="Melzer, Stefanie" w:date="2018-10-26T09:32:00Z">
        <w:r w:rsidR="006066EE">
          <w:rPr>
            <w:lang w:eastAsia="en-US"/>
          </w:rPr>
          <w:t xml:space="preserve"> beansprucht.</w:t>
        </w:r>
      </w:ins>
      <w:del w:id="52" w:author="Melzer, Stefanie" w:date="2018-10-26T09:33:00Z">
        <w:r w:rsidRPr="00352D60" w:rsidDel="006066EE">
          <w:rPr>
            <w:lang w:eastAsia="en-US"/>
          </w:rPr>
          <w:delText>reindrehen musst. Somit trainiert man es nicht einmal, sondern viele viele viele Male.</w:delText>
        </w:r>
      </w:del>
    </w:p>
    <w:p w14:paraId="229611F8" w14:textId="77777777" w:rsidR="001E035D" w:rsidRPr="00352D60" w:rsidRDefault="001E035D" w:rsidP="001E035D">
      <w:pPr>
        <w:rPr>
          <w:lang w:eastAsia="en-US"/>
        </w:rPr>
      </w:pPr>
    </w:p>
    <w:p w14:paraId="723C10C9" w14:textId="35D953BC" w:rsidR="001E035D" w:rsidRPr="00352D60" w:rsidRDefault="001E035D" w:rsidP="001E035D">
      <w:pPr>
        <w:rPr>
          <w:lang w:eastAsia="en-US"/>
        </w:rPr>
      </w:pPr>
      <w:r w:rsidRPr="00352D60">
        <w:rPr>
          <w:lang w:eastAsia="en-US"/>
        </w:rPr>
        <w:t xml:space="preserve">Wenn man KI-Gurus wie François </w:t>
      </w:r>
      <w:proofErr w:type="spellStart"/>
      <w:r w:rsidRPr="00352D60">
        <w:rPr>
          <w:lang w:eastAsia="en-US"/>
        </w:rPr>
        <w:t>Chollet</w:t>
      </w:r>
      <w:proofErr w:type="spellEnd"/>
      <w:r w:rsidRPr="00352D60">
        <w:rPr>
          <w:lang w:eastAsia="en-US"/>
        </w:rPr>
        <w:t xml:space="preserve"> (den Hersteller des Keras-Frameworks) fragt, würde</w:t>
      </w:r>
      <w:ins w:id="53" w:author="Melzer, Stefanie" w:date="2018-10-26T09:33:00Z">
        <w:r w:rsidR="006066EE">
          <w:rPr>
            <w:lang w:eastAsia="en-US"/>
          </w:rPr>
          <w:t>n</w:t>
        </w:r>
      </w:ins>
      <w:r w:rsidRPr="00352D60">
        <w:rPr>
          <w:lang w:eastAsia="en-US"/>
        </w:rPr>
        <w:t xml:space="preserve"> sie sagen: "Verwende Linux- oder GPU-Cloud-Computer!" </w:t>
      </w:r>
      <w:del w:id="54" w:author="Melzer, Stefanie" w:date="2018-10-26T09:34:00Z">
        <w:r w:rsidRPr="00352D60" w:rsidDel="006066EE">
          <w:rPr>
            <w:lang w:eastAsia="en-US"/>
          </w:rPr>
          <w:delText>Und sie</w:delText>
        </w:r>
      </w:del>
      <w:ins w:id="55" w:author="Melzer, Stefanie" w:date="2018-10-26T09:34:00Z">
        <w:r w:rsidR="006066EE">
          <w:rPr>
            <w:lang w:eastAsia="en-US"/>
          </w:rPr>
          <w:t xml:space="preserve">Ich </w:t>
        </w:r>
        <w:del w:id="56" w:author="Höhne, Johannes" w:date="2018-10-29T15:08:00Z">
          <w:r w:rsidR="006066EE" w:rsidDel="00724840">
            <w:rPr>
              <w:lang w:eastAsia="en-US"/>
            </w:rPr>
            <w:delText xml:space="preserve"> </w:delText>
          </w:r>
        </w:del>
        <w:r w:rsidR="006066EE">
          <w:rPr>
            <w:lang w:eastAsia="en-US"/>
          </w:rPr>
          <w:t xml:space="preserve">muss diesen </w:t>
        </w:r>
        <w:del w:id="57" w:author="Höhne, Johannes" w:date="2018-10-29T15:09:00Z">
          <w:r w:rsidR="006066EE" w:rsidDel="00724840">
            <w:rPr>
              <w:lang w:eastAsia="en-US"/>
            </w:rPr>
            <w:delText>Menschen</w:delText>
          </w:r>
        </w:del>
      </w:ins>
      <w:ins w:id="58" w:author="Höhne, Johannes" w:date="2018-10-29T15:09:00Z">
        <w:r w:rsidR="00724840">
          <w:rPr>
            <w:lang w:eastAsia="en-US"/>
          </w:rPr>
          <w:t>ihnen</w:t>
        </w:r>
      </w:ins>
      <w:ins w:id="59" w:author="Melzer, Stefanie" w:date="2018-10-26T09:34:00Z">
        <w:r w:rsidR="006066EE">
          <w:rPr>
            <w:lang w:eastAsia="en-US"/>
          </w:rPr>
          <w:t xml:space="preserve"> Recht geben</w:t>
        </w:r>
      </w:ins>
      <w:ins w:id="60" w:author="Höhne, Johannes" w:date="2018-10-29T15:09:00Z">
        <w:r w:rsidR="00724840">
          <w:rPr>
            <w:lang w:eastAsia="en-US"/>
          </w:rPr>
          <w:t>;</w:t>
        </w:r>
      </w:ins>
      <w:ins w:id="61" w:author="Melzer, Stefanie" w:date="2018-10-26T09:34:00Z">
        <w:del w:id="62" w:author="Höhne, Johannes" w:date="2018-10-29T15:09:00Z">
          <w:r w:rsidR="006066EE" w:rsidDel="00724840">
            <w:rPr>
              <w:lang w:eastAsia="en-US"/>
            </w:rPr>
            <w:delText>,</w:delText>
          </w:r>
        </w:del>
      </w:ins>
      <w:del w:id="63" w:author="Melzer, Stefanie" w:date="2018-10-26T09:34:00Z">
        <w:r w:rsidRPr="00352D60" w:rsidDel="006066EE">
          <w:rPr>
            <w:lang w:eastAsia="en-US"/>
          </w:rPr>
          <w:delText xml:space="preserve"> haben Recht,</w:delText>
        </w:r>
      </w:del>
      <w:ins w:id="64" w:author="Melzer, Stefanie" w:date="2018-10-26T09:34:00Z">
        <w:r w:rsidR="006066EE">
          <w:rPr>
            <w:lang w:eastAsia="en-US"/>
          </w:rPr>
          <w:t xml:space="preserve"> </w:t>
        </w:r>
      </w:ins>
      <w:ins w:id="65" w:author="Höhne, Johannes" w:date="2018-10-29T15:09:00Z">
        <w:r w:rsidR="00724840">
          <w:rPr>
            <w:lang w:eastAsia="en-US"/>
          </w:rPr>
          <w:t>die</w:t>
        </w:r>
      </w:ins>
      <w:ins w:id="66" w:author="Melzer, Stefanie" w:date="2018-10-26T09:34:00Z">
        <w:del w:id="67" w:author="Höhne, Johannes" w:date="2018-10-29T15:09:00Z">
          <w:r w:rsidR="006066EE" w:rsidDel="00724840">
            <w:rPr>
              <w:lang w:eastAsia="en-US"/>
            </w:rPr>
            <w:delText>denn</w:delText>
          </w:r>
        </w:del>
      </w:ins>
      <w:del w:id="68" w:author="Höhne, Johannes" w:date="2018-10-29T15:09:00Z">
        <w:r w:rsidRPr="00352D60" w:rsidDel="00724840">
          <w:rPr>
            <w:lang w:eastAsia="en-US"/>
          </w:rPr>
          <w:delText xml:space="preserve"> die</w:delText>
        </w:r>
      </w:del>
      <w:r w:rsidRPr="00352D60">
        <w:rPr>
          <w:lang w:eastAsia="en-US"/>
        </w:rPr>
        <w:t xml:space="preserve"> Installation der GPU-Unterstützung ist </w:t>
      </w:r>
      <w:del w:id="69" w:author="Höhne, Johannes" w:date="2018-10-29T15:10:00Z">
        <w:r w:rsidRPr="00352D60" w:rsidDel="00724840">
          <w:rPr>
            <w:lang w:eastAsia="en-US"/>
          </w:rPr>
          <w:delText xml:space="preserve">hauptsächlich </w:delText>
        </w:r>
      </w:del>
      <w:r w:rsidRPr="00352D60">
        <w:rPr>
          <w:lang w:eastAsia="en-US"/>
        </w:rPr>
        <w:t xml:space="preserve">auf Linux </w:t>
      </w:r>
      <w:ins w:id="70" w:author="Höhne, Johannes" w:date="2018-10-29T15:10:00Z">
        <w:r w:rsidR="002D15BF">
          <w:rPr>
            <w:lang w:eastAsia="en-US"/>
          </w:rPr>
          <w:t xml:space="preserve">wirklich einfach und auf Windows super </w:t>
        </w:r>
      </w:ins>
      <w:del w:id="71" w:author="Höhne, Johannes" w:date="2018-10-29T15:10:00Z">
        <w:r w:rsidRPr="00352D60" w:rsidDel="002D15BF">
          <w:rPr>
            <w:lang w:eastAsia="en-US"/>
          </w:rPr>
          <w:delText>ausgerichtet</w:delText>
        </w:r>
      </w:del>
      <w:ins w:id="72" w:author="Höhne, Johannes" w:date="2018-10-29T15:10:00Z">
        <w:r w:rsidR="002D15BF">
          <w:rPr>
            <w:lang w:eastAsia="en-US"/>
          </w:rPr>
          <w:t>kompliziert</w:t>
        </w:r>
      </w:ins>
      <w:r w:rsidRPr="00352D60">
        <w:rPr>
          <w:lang w:eastAsia="en-US"/>
        </w:rPr>
        <w:t>.</w:t>
      </w:r>
    </w:p>
    <w:p w14:paraId="055CE9FB" w14:textId="77777777" w:rsidR="001E035D" w:rsidRPr="00352D60" w:rsidRDefault="001E035D" w:rsidP="001E035D">
      <w:pPr>
        <w:rPr>
          <w:lang w:eastAsia="en-US"/>
        </w:rPr>
      </w:pPr>
    </w:p>
    <w:p w14:paraId="5888F881" w14:textId="6BC5B3B3" w:rsidR="001E035D" w:rsidRPr="00352D60" w:rsidRDefault="001E035D" w:rsidP="001E035D">
      <w:pPr>
        <w:rPr>
          <w:lang w:eastAsia="en-US"/>
        </w:rPr>
      </w:pPr>
      <w:r w:rsidRPr="00352D60">
        <w:rPr>
          <w:lang w:eastAsia="en-US"/>
        </w:rPr>
        <w:t>Nich</w:t>
      </w:r>
      <w:r w:rsidR="00E40563" w:rsidRPr="00352D60">
        <w:rPr>
          <w:lang w:eastAsia="en-US"/>
        </w:rPr>
        <w:t>tsdestotrotz ist es möglich, Deinen</w:t>
      </w:r>
      <w:r w:rsidRPr="00352D60">
        <w:rPr>
          <w:lang w:eastAsia="en-US"/>
        </w:rPr>
        <w:t xml:space="preserve"> Windows 10 </w:t>
      </w:r>
      <w:commentRangeStart w:id="73"/>
      <w:r w:rsidRPr="00352D60">
        <w:rPr>
          <w:lang w:eastAsia="en-US"/>
        </w:rPr>
        <w:t xml:space="preserve">zu </w:t>
      </w:r>
      <w:commentRangeEnd w:id="73"/>
      <w:r w:rsidR="00A04450">
        <w:rPr>
          <w:rStyle w:val="Kommentarzeichen"/>
        </w:rPr>
        <w:commentReference w:id="73"/>
      </w:r>
      <w:r w:rsidRPr="00352D60">
        <w:rPr>
          <w:lang w:eastAsia="en-US"/>
        </w:rPr>
        <w:t>zwingen, die Tore zur GPU-API zu öffnen, und ich werde</w:t>
      </w:r>
      <w:del w:id="74" w:author="Höhne, Johannes" w:date="2018-10-29T15:10:00Z">
        <w:r w:rsidRPr="00352D60" w:rsidDel="002D15BF">
          <w:rPr>
            <w:lang w:eastAsia="en-US"/>
          </w:rPr>
          <w:delText xml:space="preserve"> </w:delText>
        </w:r>
      </w:del>
      <w:del w:id="75" w:author="Melzer, Stefanie" w:date="2018-10-26T09:45:00Z">
        <w:r w:rsidRPr="00352D60" w:rsidDel="00710705">
          <w:rPr>
            <w:lang w:eastAsia="en-US"/>
          </w:rPr>
          <w:delText xml:space="preserve">versuchen, </w:delText>
        </w:r>
        <w:r w:rsidR="00E40563" w:rsidRPr="00352D60" w:rsidDel="00710705">
          <w:rPr>
            <w:lang w:eastAsia="en-US"/>
          </w:rPr>
          <w:delText>Dich an den großen Hindernissen vorbeizugeleiten</w:delText>
        </w:r>
      </w:del>
      <w:ins w:id="76" w:author="Melzer, Stefanie" w:date="2018-10-26T09:45:00Z">
        <w:r w:rsidR="00710705">
          <w:rPr>
            <w:lang w:eastAsia="en-US"/>
          </w:rPr>
          <w:t xml:space="preserve"> in diesem Blogbeitrag zeigen, wie genau das geht</w:t>
        </w:r>
      </w:ins>
      <w:r w:rsidRPr="00352D60">
        <w:rPr>
          <w:lang w:eastAsia="en-US"/>
        </w:rPr>
        <w:t xml:space="preserve">. </w:t>
      </w:r>
      <w:ins w:id="77" w:author="Höhne, Johannes" w:date="2018-10-29T15:10:00Z">
        <w:r w:rsidR="002D15BF">
          <w:rPr>
            <w:lang w:eastAsia="en-US"/>
          </w:rPr>
          <w:t xml:space="preserve">Danach kannst Du Deine </w:t>
        </w:r>
      </w:ins>
      <w:ins w:id="78" w:author="Höhne, Johannes" w:date="2018-10-29T15:11:00Z">
        <w:r w:rsidR="002D15BF">
          <w:rPr>
            <w:lang w:eastAsia="en-US"/>
          </w:rPr>
          <w:t>neuronalen</w:t>
        </w:r>
      </w:ins>
      <w:ins w:id="79" w:author="Höhne, Johannes" w:date="2018-10-29T15:10:00Z">
        <w:r w:rsidR="002D15BF">
          <w:rPr>
            <w:lang w:eastAsia="en-US"/>
          </w:rPr>
          <w:t xml:space="preserve"> Netze </w:t>
        </w:r>
      </w:ins>
      <w:ins w:id="80" w:author="Höhne, Johannes" w:date="2018-10-29T15:11:00Z">
        <w:r w:rsidR="002D15BF">
          <w:rPr>
            <w:lang w:eastAsia="en-US"/>
          </w:rPr>
          <w:t xml:space="preserve">viel schneller trainieren und holst die Zeit locker wieder rein, die Du jetzt </w:t>
        </w:r>
      </w:ins>
      <w:ins w:id="81" w:author="Höhne, Johannes" w:date="2018-10-29T15:12:00Z">
        <w:r w:rsidR="002D15BF">
          <w:rPr>
            <w:lang w:eastAsia="en-US"/>
          </w:rPr>
          <w:t>investieren musst.</w:t>
        </w:r>
      </w:ins>
    </w:p>
    <w:p w14:paraId="19B26128" w14:textId="77777777" w:rsidR="001E035D" w:rsidRPr="00352D60" w:rsidRDefault="001E035D" w:rsidP="001E035D">
      <w:pPr>
        <w:rPr>
          <w:lang w:eastAsia="en-US"/>
        </w:rPr>
      </w:pPr>
    </w:p>
    <w:p w14:paraId="6B45EB68" w14:textId="22DF622A" w:rsidR="001E035D" w:rsidRPr="00352D60" w:rsidRDefault="001E035D" w:rsidP="001E035D">
      <w:pPr>
        <w:rPr>
          <w:lang w:eastAsia="en-US"/>
        </w:rPr>
      </w:pPr>
      <w:del w:id="82" w:author="Melzer, Stefanie" w:date="2018-10-29T13:59:00Z">
        <w:r w:rsidRPr="00352D60" w:rsidDel="00576FD5">
          <w:rPr>
            <w:lang w:eastAsia="en-US"/>
          </w:rPr>
          <w:delText xml:space="preserve">Im Vorfeld möchte ich </w:delText>
        </w:r>
        <w:r w:rsidR="00E40563" w:rsidRPr="00352D60" w:rsidDel="00576FD5">
          <w:rPr>
            <w:lang w:eastAsia="en-US"/>
          </w:rPr>
          <w:delText xml:space="preserve">noch </w:delText>
        </w:r>
        <w:r w:rsidRPr="00352D60" w:rsidDel="00576FD5">
          <w:rPr>
            <w:lang w:eastAsia="en-US"/>
          </w:rPr>
          <w:delText>meine Erfahrungen</w:delText>
        </w:r>
      </w:del>
      <w:del w:id="83" w:author="Melzer, Stefanie" w:date="2018-10-26T09:46:00Z">
        <w:r w:rsidRPr="00352D60" w:rsidDel="00710705">
          <w:rPr>
            <w:lang w:eastAsia="en-US"/>
          </w:rPr>
          <w:delText xml:space="preserve"> mit </w:delText>
        </w:r>
        <w:r w:rsidR="00E40563" w:rsidRPr="00352D60" w:rsidDel="00710705">
          <w:rPr>
            <w:lang w:eastAsia="en-US"/>
          </w:rPr>
          <w:delText>Dir</w:delText>
        </w:r>
      </w:del>
      <w:del w:id="84" w:author="Melzer, Stefanie" w:date="2018-10-29T13:59:00Z">
        <w:r w:rsidRPr="00352D60" w:rsidDel="00576FD5">
          <w:rPr>
            <w:lang w:eastAsia="en-US"/>
          </w:rPr>
          <w:delText xml:space="preserve"> teilen</w:delText>
        </w:r>
      </w:del>
      <w:ins w:id="85" w:author="Melzer, Stefanie" w:date="2018-10-29T13:59:00Z">
        <w:r w:rsidR="00576FD5">
          <w:rPr>
            <w:lang w:eastAsia="en-US"/>
          </w:rPr>
          <w:t>Zu Beginn ein wichtiger Hinweis</w:t>
        </w:r>
      </w:ins>
      <w:r w:rsidRPr="00352D60">
        <w:rPr>
          <w:lang w:eastAsia="en-US"/>
        </w:rPr>
        <w:t>: Am Anfang dachte ich, dass ich die empfohlenen Treiber- und Softwareversionen ignorieren kann und</w:t>
      </w:r>
      <w:del w:id="86" w:author="Melzer, Stefanie" w:date="2018-10-26T09:46:00Z">
        <w:r w:rsidRPr="00352D60" w:rsidDel="00710705">
          <w:rPr>
            <w:lang w:eastAsia="en-US"/>
          </w:rPr>
          <w:delText xml:space="preserve"> ich</w:delText>
        </w:r>
      </w:del>
      <w:r w:rsidRPr="00352D60">
        <w:rPr>
          <w:lang w:eastAsia="en-US"/>
        </w:rPr>
        <w:t xml:space="preserve"> habe immer die aktuellsten </w:t>
      </w:r>
      <w:r w:rsidR="00E40563" w:rsidRPr="00352D60">
        <w:rPr>
          <w:lang w:eastAsia="en-US"/>
        </w:rPr>
        <w:t xml:space="preserve">Versionen </w:t>
      </w:r>
      <w:r w:rsidRPr="00352D60">
        <w:rPr>
          <w:lang w:eastAsia="en-US"/>
        </w:rPr>
        <w:t xml:space="preserve">genommen. Das war eine </w:t>
      </w:r>
      <w:r w:rsidR="00E40563" w:rsidRPr="00352D60">
        <w:rPr>
          <w:lang w:eastAsia="en-US"/>
        </w:rPr>
        <w:t xml:space="preserve">wirklich </w:t>
      </w:r>
      <w:r w:rsidRPr="00352D60">
        <w:rPr>
          <w:lang w:eastAsia="en-US"/>
        </w:rPr>
        <w:t>schlechte</w:t>
      </w:r>
      <w:r w:rsidR="00E40563" w:rsidRPr="00352D60">
        <w:rPr>
          <w:lang w:eastAsia="en-US"/>
        </w:rPr>
        <w:t>, frustrierende und zeitraubende</w:t>
      </w:r>
      <w:r w:rsidRPr="00352D60">
        <w:rPr>
          <w:lang w:eastAsia="en-US"/>
        </w:rPr>
        <w:t xml:space="preserve"> Idee. Sobald ich die </w:t>
      </w:r>
      <w:del w:id="87" w:author="Melzer, Stefanie" w:date="2018-10-26T09:46:00Z">
        <w:r w:rsidRPr="00352D60" w:rsidDel="00710705">
          <w:rPr>
            <w:lang w:eastAsia="en-US"/>
          </w:rPr>
          <w:delText xml:space="preserve">empfohlenen </w:delText>
        </w:r>
      </w:del>
      <w:r w:rsidRPr="00352D60">
        <w:rPr>
          <w:lang w:eastAsia="en-US"/>
        </w:rPr>
        <w:t>Versionen verwendet hatte,</w:t>
      </w:r>
      <w:ins w:id="88" w:author="Melzer, Stefanie" w:date="2018-10-26T09:46:00Z">
        <w:r w:rsidR="00710705">
          <w:rPr>
            <w:lang w:eastAsia="en-US"/>
          </w:rPr>
          <w:t xml:space="preserve"> die ich auch in diesem Beitrag empfehle,</w:t>
        </w:r>
      </w:ins>
      <w:r w:rsidRPr="00352D60">
        <w:rPr>
          <w:lang w:eastAsia="en-US"/>
        </w:rPr>
        <w:t xml:space="preserve"> war es viel einfacher.</w:t>
      </w:r>
    </w:p>
    <w:p w14:paraId="7464F79A" w14:textId="77777777" w:rsidR="001E035D" w:rsidRPr="00352D60" w:rsidRDefault="001E035D" w:rsidP="001E035D">
      <w:pPr>
        <w:rPr>
          <w:lang w:eastAsia="en-US"/>
        </w:rPr>
      </w:pPr>
    </w:p>
    <w:p w14:paraId="607BD4D7" w14:textId="01FF4735" w:rsidR="001E035D" w:rsidRPr="00352D60" w:rsidRDefault="001E035D" w:rsidP="001E035D">
      <w:pPr>
        <w:rPr>
          <w:lang w:eastAsia="en-US"/>
        </w:rPr>
      </w:pPr>
      <w:r w:rsidRPr="00352D60">
        <w:rPr>
          <w:lang w:eastAsia="en-US"/>
        </w:rPr>
        <w:t xml:space="preserve">Also hol dir einen Kaffee, leg dir coole Musik auf die Ohren und starte </w:t>
      </w:r>
      <w:r w:rsidR="00E40563" w:rsidRPr="00352D60">
        <w:rPr>
          <w:lang w:eastAsia="en-US"/>
        </w:rPr>
        <w:t xml:space="preserve">durch </w:t>
      </w:r>
      <w:r w:rsidRPr="00352D60">
        <w:rPr>
          <w:rFonts w:ascii="Segoe UI Emoji" w:hAnsi="Segoe UI Emoji" w:cs="Segoe UI Emoji"/>
          <w:lang w:eastAsia="en-US"/>
        </w:rPr>
        <w:t>😊</w:t>
      </w:r>
    </w:p>
    <w:p w14:paraId="09A12CBA" w14:textId="77777777" w:rsidR="001E035D" w:rsidRPr="00352D60" w:rsidRDefault="001E035D" w:rsidP="001E035D">
      <w:pPr>
        <w:rPr>
          <w:lang w:eastAsia="en-US"/>
        </w:rPr>
      </w:pPr>
    </w:p>
    <w:p w14:paraId="052F0507" w14:textId="6C1ACCC9" w:rsidR="00654617" w:rsidRPr="00352D60" w:rsidRDefault="00654617">
      <w:pPr>
        <w:pStyle w:val="berschrift2"/>
        <w:numPr>
          <w:ilvl w:val="0"/>
          <w:numId w:val="47"/>
        </w:numPr>
        <w:pPrChange w:id="89" w:author="Melzer, Stefanie" w:date="2018-10-29T13:59:00Z">
          <w:pPr>
            <w:pStyle w:val="berschrift2"/>
          </w:pPr>
        </w:pPrChange>
      </w:pPr>
      <w:r w:rsidRPr="00352D60">
        <w:t>Get Python into shape</w:t>
      </w:r>
    </w:p>
    <w:p w14:paraId="10C0C190" w14:textId="0CAE94D9" w:rsidR="00E40563" w:rsidRPr="00352D60" w:rsidRDefault="00E40563" w:rsidP="00E40563">
      <w:r w:rsidRPr="00352D60">
        <w:t xml:space="preserve">Zuerst ist es sinnvoll, </w:t>
      </w:r>
      <w:ins w:id="90" w:author="Melzer, Stefanie" w:date="2018-10-26T10:17:00Z">
        <w:r w:rsidR="00947244">
          <w:t>die</w:t>
        </w:r>
      </w:ins>
      <w:del w:id="91" w:author="Melzer, Stefanie" w:date="2018-10-26T10:17:00Z">
        <w:r w:rsidRPr="00352D60" w:rsidDel="00947244">
          <w:delText>Deine</w:delText>
        </w:r>
      </w:del>
      <w:r w:rsidRPr="00352D60">
        <w:t xml:space="preserve"> Python-Umgebung in eine vordefinierte Form zu bringen.</w:t>
      </w:r>
    </w:p>
    <w:p w14:paraId="7AC11A29" w14:textId="02CA7736" w:rsidR="00654617" w:rsidRPr="00352D60" w:rsidRDefault="00E40563" w:rsidP="00E40563">
      <w:r w:rsidRPr="00352D60">
        <w:t xml:space="preserve">Wenn </w:t>
      </w:r>
      <w:ins w:id="92" w:author="Melzer, Stefanie" w:date="2018-10-26T10:17:00Z">
        <w:r w:rsidR="00002A25">
          <w:t>man</w:t>
        </w:r>
      </w:ins>
      <w:del w:id="93" w:author="Melzer, Stefanie" w:date="2018-10-26T10:17:00Z">
        <w:r w:rsidRPr="00352D60" w:rsidDel="00947244">
          <w:delText>Du</w:delText>
        </w:r>
      </w:del>
      <w:r w:rsidRPr="00352D60">
        <w:t xml:space="preserve"> Python nicht</w:t>
      </w:r>
      <w:ins w:id="94" w:author="Melzer, Stefanie" w:date="2018-10-26T10:18:00Z">
        <w:r w:rsidR="00002A25">
          <w:t xml:space="preserve"> bereits</w:t>
        </w:r>
      </w:ins>
      <w:r w:rsidRPr="00352D60">
        <w:t xml:space="preserve"> installiert ha</w:t>
      </w:r>
      <w:del w:id="95" w:author="Melzer, Stefanie" w:date="2018-10-26T10:18:00Z">
        <w:r w:rsidRPr="00352D60" w:rsidDel="00002A25">
          <w:delText>s</w:delText>
        </w:r>
      </w:del>
      <w:r w:rsidRPr="00352D60">
        <w:t>t, kann</w:t>
      </w:r>
      <w:del w:id="96" w:author="Melzer, Stefanie" w:date="2018-10-26T10:18:00Z">
        <w:r w:rsidRPr="00352D60" w:rsidDel="00002A25">
          <w:delText>st</w:delText>
        </w:r>
      </w:del>
      <w:r w:rsidRPr="00352D60">
        <w:t xml:space="preserve"> </w:t>
      </w:r>
      <w:del w:id="97" w:author="Melzer, Stefanie" w:date="2018-10-26T10:18:00Z">
        <w:r w:rsidRPr="00352D60" w:rsidDel="00002A25">
          <w:delText xml:space="preserve">Du </w:delText>
        </w:r>
      </w:del>
      <w:r w:rsidRPr="00352D60">
        <w:t xml:space="preserve">dies über die </w:t>
      </w:r>
      <w:proofErr w:type="spellStart"/>
      <w:r w:rsidRPr="00352D60">
        <w:t>Anaconda</w:t>
      </w:r>
      <w:proofErr w:type="spellEnd"/>
      <w:r w:rsidRPr="00352D60">
        <w:t xml:space="preserve">-Distribution (https://www.anaconda.com/download/#windows) </w:t>
      </w:r>
      <w:del w:id="98" w:author="Melzer, Stefanie" w:date="2018-10-26T10:18:00Z">
        <w:r w:rsidRPr="00352D60" w:rsidDel="00002A25">
          <w:delText>tun</w:delText>
        </w:r>
      </w:del>
      <w:ins w:id="99" w:author="Melzer, Stefanie" w:date="2018-10-26T10:18:00Z">
        <w:r w:rsidR="00002A25">
          <w:t>getan werden</w:t>
        </w:r>
      </w:ins>
      <w:r w:rsidRPr="00352D60">
        <w:t xml:space="preserve">. </w:t>
      </w:r>
      <w:ins w:id="100" w:author="Melzer, Stefanie" w:date="2018-10-26T10:18:00Z">
        <w:r w:rsidR="00002A25">
          <w:t>Bei dieser Installation sollte man darauf achten, das</w:t>
        </w:r>
      </w:ins>
      <w:del w:id="101" w:author="Melzer, Stefanie" w:date="2018-10-26T10:19:00Z">
        <w:r w:rsidRPr="00352D60" w:rsidDel="00002A25">
          <w:delText>Bitte verwende das</w:delText>
        </w:r>
      </w:del>
      <w:r w:rsidRPr="00352D60">
        <w:t xml:space="preserve"> Bundle für Python 3.xx 64 Bit, und nicht 2.xx</w:t>
      </w:r>
      <w:ins w:id="102" w:author="Melzer, Stefanie" w:date="2018-10-26T10:19:00Z">
        <w:r w:rsidR="00002A25">
          <w:t xml:space="preserve"> zu verwenden</w:t>
        </w:r>
      </w:ins>
      <w:r w:rsidRPr="00352D60">
        <w:t>.</w:t>
      </w:r>
    </w:p>
    <w:p w14:paraId="5D159632" w14:textId="77777777" w:rsidR="00654617" w:rsidRPr="00352D60" w:rsidRDefault="00654617" w:rsidP="00654617">
      <w:commentRangeStart w:id="103"/>
      <w:r w:rsidRPr="00352D60">
        <w:rPr>
          <w:noProof/>
        </w:rPr>
        <w:lastRenderedPageBreak/>
        <w:drawing>
          <wp:inline distT="0" distB="0" distL="0" distR="0" wp14:anchorId="31497E4A" wp14:editId="0B674AB9">
            <wp:extent cx="5760720" cy="3926205"/>
            <wp:effectExtent l="152400" t="152400" r="354330" b="36004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103"/>
      <w:r w:rsidR="00002A25">
        <w:rPr>
          <w:rStyle w:val="Kommentarzeichen"/>
        </w:rPr>
        <w:commentReference w:id="103"/>
      </w:r>
    </w:p>
    <w:p w14:paraId="3A870325" w14:textId="1B88478D" w:rsidR="006C450D" w:rsidRPr="00EC6D8E" w:rsidRDefault="006C450D" w:rsidP="00654617">
      <w:pPr>
        <w:rPr>
          <w:ins w:id="104" w:author="Höhne, Johannes" w:date="2018-10-29T14:47:00Z"/>
          <w:lang w:val="en-GB"/>
          <w:rPrChange w:id="105" w:author="Höhne, Johannes" w:date="2018-10-29T14:48:00Z">
            <w:rPr>
              <w:ins w:id="106" w:author="Höhne, Johannes" w:date="2018-10-29T14:47:00Z"/>
            </w:rPr>
          </w:rPrChange>
        </w:rPr>
      </w:pPr>
      <w:proofErr w:type="spellStart"/>
      <w:ins w:id="107" w:author="Höhne, Johannes" w:date="2018-10-29T14:47:00Z">
        <w:r w:rsidRPr="00EC6D8E">
          <w:rPr>
            <w:lang w:val="en-GB"/>
            <w:rPrChange w:id="108" w:author="Höhne, Johannes" w:date="2018-10-29T14:48:00Z">
              <w:rPr/>
            </w:rPrChange>
          </w:rPr>
          <w:t>Abb</w:t>
        </w:r>
        <w:proofErr w:type="spellEnd"/>
        <w:r w:rsidRPr="00EC6D8E">
          <w:rPr>
            <w:lang w:val="en-GB"/>
            <w:rPrChange w:id="109" w:author="Höhne, Johannes" w:date="2018-10-29T14:48:00Z">
              <w:rPr/>
            </w:rPrChange>
          </w:rPr>
          <w:t xml:space="preserve"> 1: </w:t>
        </w:r>
        <w:r w:rsidR="00EC6D8E" w:rsidRPr="00EC6D8E">
          <w:rPr>
            <w:lang w:val="en-GB"/>
            <w:rPrChange w:id="110" w:author="Höhne, Johannes" w:date="2018-10-29T14:48:00Z">
              <w:rPr/>
            </w:rPrChange>
          </w:rPr>
          <w:t xml:space="preserve">Download Anaconda </w:t>
        </w:r>
        <w:proofErr w:type="spellStart"/>
        <w:r w:rsidR="00EC6D8E" w:rsidRPr="00EC6D8E">
          <w:rPr>
            <w:lang w:val="en-GB"/>
            <w:rPrChange w:id="111" w:author="Höhne, Johannes" w:date="2018-10-29T14:48:00Z">
              <w:rPr/>
            </w:rPrChange>
          </w:rPr>
          <w:t>für</w:t>
        </w:r>
        <w:proofErr w:type="spellEnd"/>
        <w:r w:rsidR="00EC6D8E" w:rsidRPr="00EC6D8E">
          <w:rPr>
            <w:lang w:val="en-GB"/>
            <w:rPrChange w:id="112" w:author="Höhne, Johannes" w:date="2018-10-29T14:48:00Z">
              <w:rPr/>
            </w:rPrChange>
          </w:rPr>
          <w:t xml:space="preserve"> Python 3.7</w:t>
        </w:r>
      </w:ins>
    </w:p>
    <w:p w14:paraId="0BD132C0" w14:textId="77777777" w:rsidR="006C450D" w:rsidRPr="00EC6D8E" w:rsidRDefault="006C450D" w:rsidP="00654617">
      <w:pPr>
        <w:rPr>
          <w:ins w:id="113" w:author="Höhne, Johannes" w:date="2018-10-29T14:47:00Z"/>
          <w:lang w:val="en-GB"/>
          <w:rPrChange w:id="114" w:author="Höhne, Johannes" w:date="2018-10-29T14:48:00Z">
            <w:rPr>
              <w:ins w:id="115" w:author="Höhne, Johannes" w:date="2018-10-29T14:47:00Z"/>
            </w:rPr>
          </w:rPrChange>
        </w:rPr>
      </w:pPr>
    </w:p>
    <w:p w14:paraId="2B06FA0F" w14:textId="77777777" w:rsidR="006C450D" w:rsidRPr="00EC6D8E" w:rsidRDefault="006C450D" w:rsidP="00654617">
      <w:pPr>
        <w:rPr>
          <w:ins w:id="116" w:author="Höhne, Johannes" w:date="2018-10-29T14:47:00Z"/>
          <w:lang w:val="en-GB"/>
          <w:rPrChange w:id="117" w:author="Höhne, Johannes" w:date="2018-10-29T14:48:00Z">
            <w:rPr>
              <w:ins w:id="118" w:author="Höhne, Johannes" w:date="2018-10-29T14:47:00Z"/>
            </w:rPr>
          </w:rPrChange>
        </w:rPr>
      </w:pPr>
    </w:p>
    <w:p w14:paraId="202FED62" w14:textId="7394B595" w:rsidR="00654617" w:rsidRPr="00352D60" w:rsidRDefault="008A28B9" w:rsidP="00654617">
      <w:ins w:id="119" w:author="Melzer, Stefanie" w:date="2018-10-26T10:20:00Z">
        <w:r>
          <w:t xml:space="preserve">Zunächst muss </w:t>
        </w:r>
      </w:ins>
      <w:del w:id="120" w:author="Melzer, Stefanie" w:date="2018-10-26T10:20:00Z">
        <w:r w:rsidR="00E40563" w:rsidRPr="00352D60" w:rsidDel="008A28B9">
          <w:delText>Aktualisiere</w:delText>
        </w:r>
        <w:r w:rsidR="00654617" w:rsidRPr="00352D60" w:rsidDel="008A28B9">
          <w:delText xml:space="preserve"> </w:delText>
        </w:r>
      </w:del>
      <w:proofErr w:type="spellStart"/>
      <w:r w:rsidR="00654617" w:rsidRPr="00352D60">
        <w:t>pip</w:t>
      </w:r>
      <w:proofErr w:type="spellEnd"/>
      <w:r w:rsidR="00654617" w:rsidRPr="00352D60">
        <w:t xml:space="preserve"> (</w:t>
      </w:r>
      <w:proofErr w:type="spellStart"/>
      <w:r w:rsidR="00E40563" w:rsidRPr="00352D60">
        <w:t>pip</w:t>
      </w:r>
      <w:proofErr w:type="spellEnd"/>
      <w:r w:rsidR="00E40563" w:rsidRPr="00352D60">
        <w:t xml:space="preserve"> ist der Python-Paketierungsmanager) auf die aktuellste Version</w:t>
      </w:r>
      <w:ins w:id="121" w:author="Melzer, Stefanie" w:date="2018-10-26T10:20:00Z">
        <w:r>
          <w:t xml:space="preserve"> aktualisiert werden</w:t>
        </w:r>
      </w:ins>
      <w:r w:rsidR="00654617" w:rsidRPr="00352D60">
        <w:t>:</w:t>
      </w:r>
    </w:p>
    <w:p w14:paraId="69B28DAF" w14:textId="1A14C196" w:rsidR="00654617" w:rsidRPr="00352D60" w:rsidRDefault="00654617" w:rsidP="00654617">
      <w:pPr>
        <w:pStyle w:val="Listenabsatz"/>
        <w:numPr>
          <w:ilvl w:val="0"/>
          <w:numId w:val="41"/>
        </w:numPr>
        <w:spacing w:after="160" w:line="259" w:lineRule="auto"/>
        <w:ind w:right="0"/>
        <w:jc w:val="left"/>
      </w:pPr>
      <w:r w:rsidRPr="00352D60">
        <w:t>St</w:t>
      </w:r>
      <w:del w:id="122" w:author="Melzer, Stefanie" w:date="2018-10-26T10:23:00Z">
        <w:r w:rsidRPr="00352D60" w:rsidDel="00AA44AA">
          <w:delText>r</w:delText>
        </w:r>
      </w:del>
      <w:r w:rsidRPr="00352D60">
        <w:t>a</w:t>
      </w:r>
      <w:ins w:id="123" w:author="Melzer, Stefanie" w:date="2018-10-26T10:23:00Z">
        <w:r w:rsidR="00AA44AA">
          <w:t>r</w:t>
        </w:r>
      </w:ins>
      <w:r w:rsidRPr="00352D60">
        <w:t>t</w:t>
      </w:r>
      <w:r w:rsidR="00E40563" w:rsidRPr="00352D60">
        <w:t>e die</w:t>
      </w:r>
      <w:r w:rsidRPr="00352D60">
        <w:t xml:space="preserve"> </w:t>
      </w:r>
      <w:proofErr w:type="spellStart"/>
      <w:r w:rsidRPr="00352D60">
        <w:rPr>
          <w:b/>
        </w:rPr>
        <w:t>cmd</w:t>
      </w:r>
      <w:proofErr w:type="spellEnd"/>
      <w:r w:rsidR="00E40563" w:rsidRPr="00352D60">
        <w:t xml:space="preserve"> als</w:t>
      </w:r>
      <w:r w:rsidRPr="00352D60">
        <w:t xml:space="preserve"> </w:t>
      </w:r>
      <w:ins w:id="124" w:author="Melzer, Stefanie" w:date="2018-10-26T10:20:00Z">
        <w:r w:rsidR="008A28B9">
          <w:t>A</w:t>
        </w:r>
      </w:ins>
      <w:del w:id="125" w:author="Melzer, Stefanie" w:date="2018-10-26T10:20:00Z">
        <w:r w:rsidRPr="00352D60" w:rsidDel="008A28B9">
          <w:delText>a</w:delText>
        </w:r>
      </w:del>
      <w:r w:rsidRPr="00352D60">
        <w:t>dministrator</w:t>
      </w:r>
    </w:p>
    <w:p w14:paraId="01F25E8D" w14:textId="77777777" w:rsidR="00654617" w:rsidRPr="00E4775B" w:rsidRDefault="00654617" w:rsidP="00654617">
      <w:pPr>
        <w:pStyle w:val="Listenabsatz"/>
        <w:numPr>
          <w:ilvl w:val="0"/>
          <w:numId w:val="41"/>
        </w:numPr>
        <w:spacing w:after="160" w:line="259" w:lineRule="auto"/>
        <w:ind w:right="0"/>
        <w:jc w:val="left"/>
        <w:rPr>
          <w:lang w:val="en-US"/>
        </w:rPr>
      </w:pPr>
      <w:r w:rsidRPr="00E4775B">
        <w:rPr>
          <w:lang w:val="en-US"/>
        </w:rPr>
        <w:t>Run “</w:t>
      </w:r>
      <w:r w:rsidRPr="00E4775B">
        <w:rPr>
          <w:b/>
          <w:lang w:val="en-US"/>
        </w:rPr>
        <w:t>python.exe -m pip install --upgrade pip</w:t>
      </w:r>
      <w:r w:rsidRPr="00E4775B">
        <w:rPr>
          <w:lang w:val="en-US"/>
        </w:rPr>
        <w:t>”</w:t>
      </w:r>
    </w:p>
    <w:p w14:paraId="4A21F0E2" w14:textId="5391DC15" w:rsidR="00654617" w:rsidRPr="00352D60" w:rsidRDefault="00654617" w:rsidP="00654617">
      <w:pPr>
        <w:pStyle w:val="Listenabsatz"/>
        <w:numPr>
          <w:ilvl w:val="0"/>
          <w:numId w:val="41"/>
        </w:numPr>
        <w:spacing w:after="160" w:line="259" w:lineRule="auto"/>
        <w:ind w:right="0"/>
        <w:jc w:val="left"/>
      </w:pPr>
      <w:r w:rsidRPr="00352D60">
        <w:t>Run “</w:t>
      </w:r>
      <w:proofErr w:type="spellStart"/>
      <w:r w:rsidRPr="00352D60">
        <w:rPr>
          <w:b/>
        </w:rPr>
        <w:t>pip</w:t>
      </w:r>
      <w:proofErr w:type="spellEnd"/>
      <w:r w:rsidRPr="00352D60">
        <w:rPr>
          <w:b/>
        </w:rPr>
        <w:t xml:space="preserve"> –</w:t>
      </w:r>
      <w:proofErr w:type="spellStart"/>
      <w:r w:rsidRPr="00352D60">
        <w:rPr>
          <w:b/>
        </w:rPr>
        <w:t>version</w:t>
      </w:r>
      <w:proofErr w:type="spellEnd"/>
      <w:r w:rsidRPr="00352D60">
        <w:t xml:space="preserve">” </w:t>
      </w:r>
      <w:r w:rsidR="00E40563" w:rsidRPr="00352D60">
        <w:t xml:space="preserve">zum </w:t>
      </w:r>
      <w:proofErr w:type="spellStart"/>
      <w:r w:rsidR="00E40563" w:rsidRPr="00352D60">
        <w:t>prüfen</w:t>
      </w:r>
      <w:proofErr w:type="spellEnd"/>
      <w:r w:rsidR="00E40563" w:rsidRPr="00352D60">
        <w:t xml:space="preserve"> der Version. Bei mir ist es</w:t>
      </w:r>
      <w:r w:rsidRPr="00352D60">
        <w:t xml:space="preserve"> “</w:t>
      </w:r>
      <w:proofErr w:type="spellStart"/>
      <w:r w:rsidRPr="00352D60">
        <w:rPr>
          <w:b/>
        </w:rPr>
        <w:t>pip</w:t>
      </w:r>
      <w:proofErr w:type="spellEnd"/>
      <w:r w:rsidRPr="00352D60">
        <w:rPr>
          <w:b/>
        </w:rPr>
        <w:t xml:space="preserve"> 18.1 </w:t>
      </w:r>
      <w:proofErr w:type="spellStart"/>
      <w:r w:rsidRPr="00352D60">
        <w:rPr>
          <w:b/>
        </w:rPr>
        <w:t>from</w:t>
      </w:r>
      <w:proofErr w:type="spellEnd"/>
      <w:r w:rsidRPr="00352D60">
        <w:rPr>
          <w:b/>
        </w:rPr>
        <w:t xml:space="preserve"> c:\programdata\anaconda3\lib\site-packages\pip (</w:t>
      </w:r>
      <w:proofErr w:type="spellStart"/>
      <w:r w:rsidRPr="00352D60">
        <w:rPr>
          <w:b/>
        </w:rPr>
        <w:t>python</w:t>
      </w:r>
      <w:proofErr w:type="spellEnd"/>
      <w:r w:rsidRPr="00352D60">
        <w:rPr>
          <w:b/>
        </w:rPr>
        <w:t xml:space="preserve"> 3.6)</w:t>
      </w:r>
      <w:r w:rsidRPr="00352D60">
        <w:t>”</w:t>
      </w:r>
    </w:p>
    <w:p w14:paraId="40536DF7" w14:textId="4EA1EC63" w:rsidR="00654617" w:rsidRPr="00352D60" w:rsidRDefault="00576FD5" w:rsidP="00654617">
      <w:ins w:id="126" w:author="Melzer, Stefanie" w:date="2018-10-29T14:00:00Z">
        <w:r>
          <w:t xml:space="preserve">Ich habe alle </w:t>
        </w:r>
      </w:ins>
      <w:del w:id="127" w:author="Melzer, Stefanie" w:date="2018-10-26T10:26:00Z">
        <w:r w:rsidR="00E40563" w:rsidRPr="00352D60" w:rsidDel="0069672F">
          <w:delText>Deinstalliere a</w:delText>
        </w:r>
      </w:del>
      <w:del w:id="128" w:author="Melzer, Stefanie" w:date="2018-10-29T14:00:00Z">
        <w:r w:rsidR="00E40563" w:rsidRPr="00352D60" w:rsidDel="00576FD5">
          <w:delText xml:space="preserve">lle </w:delText>
        </w:r>
      </w:del>
      <w:proofErr w:type="spellStart"/>
      <w:r w:rsidR="00E40563" w:rsidRPr="00352D60">
        <w:t>TensorFlow</w:t>
      </w:r>
      <w:proofErr w:type="spellEnd"/>
      <w:r w:rsidR="00E40563" w:rsidRPr="00352D60">
        <w:t xml:space="preserve"> und Keras Bibliotheken</w:t>
      </w:r>
      <w:del w:id="129" w:author="Melzer, Stefanie" w:date="2018-10-26T10:29:00Z">
        <w:r w:rsidR="00E40563" w:rsidRPr="00352D60" w:rsidDel="00A21E6C">
          <w:delText>,</w:delText>
        </w:r>
      </w:del>
      <w:ins w:id="130" w:author="Melzer, Stefanie" w:date="2018-10-26T10:29:00Z">
        <w:r w:rsidR="00A21E6C">
          <w:t xml:space="preserve"> deinstallier</w:t>
        </w:r>
      </w:ins>
      <w:ins w:id="131" w:author="Melzer, Stefanie" w:date="2018-10-29T14:00:00Z">
        <w:r>
          <w:t>t</w:t>
        </w:r>
      </w:ins>
      <w:ins w:id="132" w:author="Melzer, Stefanie" w:date="2018-10-26T10:29:00Z">
        <w:r w:rsidR="00A21E6C">
          <w:t>,</w:t>
        </w:r>
      </w:ins>
      <w:r w:rsidR="00E40563" w:rsidRPr="00352D60">
        <w:t xml:space="preserve"> wenn sie nicht Version 1.10.0 sind. Kein Witz</w:t>
      </w:r>
      <w:del w:id="133" w:author="Melzer, Stefanie" w:date="2018-10-26T10:20:00Z">
        <w:r w:rsidR="00E40563" w:rsidRPr="00352D60" w:rsidDel="008A28B9">
          <w:delText>e.</w:delText>
        </w:r>
      </w:del>
      <w:ins w:id="134" w:author="Melzer, Stefanie" w:date="2018-10-26T10:20:00Z">
        <w:r w:rsidR="008A28B9">
          <w:t>:</w:t>
        </w:r>
      </w:ins>
      <w:r w:rsidR="00E40563" w:rsidRPr="00352D60">
        <w:t xml:space="preserve"> Ich empfehle</w:t>
      </w:r>
      <w:del w:id="135" w:author="Melzer, Stefanie" w:date="2018-10-26T10:29:00Z">
        <w:r w:rsidR="00E40563" w:rsidRPr="00352D60" w:rsidDel="00A21E6C">
          <w:delText xml:space="preserve"> Dir</w:delText>
        </w:r>
      </w:del>
      <w:r w:rsidR="00E40563" w:rsidRPr="00352D60">
        <w:t xml:space="preserve">, genau die genannte Version zu verwenden, um Zeit zu sparen. Ansonsten </w:t>
      </w:r>
      <w:del w:id="136" w:author="Melzer, Stefanie" w:date="2018-10-26T10:30:00Z">
        <w:r w:rsidR="00E40563" w:rsidRPr="00352D60" w:rsidDel="00F448F0">
          <w:delText>m</w:delText>
        </w:r>
      </w:del>
      <w:del w:id="137" w:author="Melzer, Stefanie" w:date="2018-10-26T10:29:00Z">
        <w:r w:rsidR="00E40563" w:rsidRPr="00352D60" w:rsidDel="00A21E6C">
          <w:delText>usst Du</w:delText>
        </w:r>
      </w:del>
      <w:del w:id="138" w:author="Melzer, Stefanie" w:date="2018-10-26T10:30:00Z">
        <w:r w:rsidR="00E40563" w:rsidRPr="00352D60" w:rsidDel="00F448F0">
          <w:delText xml:space="preserve"> die passenden Kombinationen selbst herausfinden.</w:delText>
        </w:r>
      </w:del>
      <w:del w:id="139" w:author="Melzer, Stefanie" w:date="2018-10-26T10:20:00Z">
        <w:r w:rsidR="00E40563" w:rsidRPr="00352D60" w:rsidDel="008A28B9">
          <w:delText>:</w:delText>
        </w:r>
      </w:del>
      <w:ins w:id="140" w:author="Melzer, Stefanie" w:date="2018-10-26T10:30:00Z">
        <w:r w:rsidR="00F448F0">
          <w:t>passen die Kombinationen nicht.</w:t>
        </w:r>
      </w:ins>
    </w:p>
    <w:p w14:paraId="64A821E4" w14:textId="77777777" w:rsidR="00654617" w:rsidRPr="00352D60" w:rsidRDefault="00654617" w:rsidP="00654617">
      <w:r w:rsidRPr="00352D60">
        <w:t>Run “</w:t>
      </w:r>
      <w:proofErr w:type="spellStart"/>
      <w:r w:rsidRPr="00352D60">
        <w:rPr>
          <w:b/>
        </w:rPr>
        <w:t>pip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show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tensorflow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tensorflow-gpu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keras</w:t>
      </w:r>
      <w:proofErr w:type="spellEnd"/>
      <w:r w:rsidRPr="00352D60">
        <w:t>”</w:t>
      </w:r>
    </w:p>
    <w:p w14:paraId="0550CCA0" w14:textId="77777777" w:rsidR="00654617" w:rsidRPr="00352D60" w:rsidRDefault="00654617" w:rsidP="00654617"/>
    <w:p w14:paraId="7AD98FE6" w14:textId="562DB893" w:rsidR="00654617" w:rsidRDefault="00654617" w:rsidP="00654617">
      <w:pPr>
        <w:rPr>
          <w:ins w:id="141" w:author="Höhne, Johannes" w:date="2018-10-29T14:48:00Z"/>
          <w:noProof/>
        </w:rPr>
      </w:pPr>
      <w:r w:rsidRPr="00352D60">
        <w:rPr>
          <w:noProof/>
        </w:rPr>
        <w:lastRenderedPageBreak/>
        <w:drawing>
          <wp:inline distT="0" distB="0" distL="0" distR="0" wp14:anchorId="739152C7" wp14:editId="00CAB89E">
            <wp:extent cx="5760720" cy="4262755"/>
            <wp:effectExtent l="152400" t="152400" r="354330" b="36639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EBCC4" w14:textId="35ABE30D" w:rsidR="00EC6D8E" w:rsidRDefault="00EC6D8E" w:rsidP="00654617">
      <w:pPr>
        <w:rPr>
          <w:ins w:id="142" w:author="Höhne, Johannes" w:date="2018-10-29T14:48:00Z"/>
          <w:noProof/>
        </w:rPr>
      </w:pPr>
      <w:ins w:id="143" w:author="Höhne, Johannes" w:date="2018-10-29T14:48:00Z">
        <w:r>
          <w:rPr>
            <w:noProof/>
          </w:rPr>
          <w:t xml:space="preserve">Abb 2: Überprüfen, </w:t>
        </w:r>
      </w:ins>
      <w:ins w:id="144" w:author="Höhne, Johannes" w:date="2018-10-29T14:49:00Z">
        <w:r>
          <w:rPr>
            <w:noProof/>
          </w:rPr>
          <w:t xml:space="preserve">ob und </w:t>
        </w:r>
      </w:ins>
      <w:ins w:id="145" w:author="Höhne, Johannes" w:date="2018-10-29T14:48:00Z">
        <w:r>
          <w:rPr>
            <w:noProof/>
          </w:rPr>
          <w:t>welche Version von Tensorflow insatlliert ist.</w:t>
        </w:r>
      </w:ins>
    </w:p>
    <w:p w14:paraId="75563569" w14:textId="074C0358" w:rsidR="00EC6D8E" w:rsidRDefault="00EC6D8E" w:rsidP="00654617">
      <w:pPr>
        <w:rPr>
          <w:ins w:id="146" w:author="Höhne, Johannes" w:date="2018-10-29T14:48:00Z"/>
          <w:noProof/>
        </w:rPr>
      </w:pPr>
    </w:p>
    <w:p w14:paraId="0A2906BD" w14:textId="77777777" w:rsidR="00EC6D8E" w:rsidRPr="00352D60" w:rsidRDefault="00EC6D8E" w:rsidP="00654617">
      <w:pPr>
        <w:rPr>
          <w:noProof/>
        </w:rPr>
      </w:pPr>
    </w:p>
    <w:p w14:paraId="1322E7A5" w14:textId="11A9D587" w:rsidR="00654617" w:rsidRPr="00352D60" w:rsidRDefault="00F448F0" w:rsidP="00654617">
      <w:ins w:id="147" w:author="Melzer, Stefanie" w:date="2018-10-26T10:30:00Z">
        <w:r>
          <w:rPr>
            <w:noProof/>
          </w:rPr>
          <w:t xml:space="preserve">Keine Sorge, </w:t>
        </w:r>
      </w:ins>
      <w:del w:id="148" w:author="Melzer, Stefanie" w:date="2018-10-26T10:31:00Z">
        <w:r w:rsidR="00E40563" w:rsidRPr="00352D60" w:rsidDel="00F448F0">
          <w:rPr>
            <w:noProof/>
          </w:rPr>
          <w:delText>W</w:delText>
        </w:r>
      </w:del>
      <w:ins w:id="149" w:author="Melzer, Stefanie" w:date="2018-10-26T10:31:00Z">
        <w:r>
          <w:rPr>
            <w:noProof/>
          </w:rPr>
          <w:t>w</w:t>
        </w:r>
      </w:ins>
      <w:r w:rsidR="00E40563" w:rsidRPr="00352D60">
        <w:rPr>
          <w:noProof/>
        </w:rPr>
        <w:t>enn</w:t>
      </w:r>
      <w:del w:id="150" w:author="Melzer, Stefanie" w:date="2018-10-26T10:31:00Z">
        <w:r w:rsidR="00E40563" w:rsidRPr="00352D60" w:rsidDel="00F448F0">
          <w:rPr>
            <w:noProof/>
          </w:rPr>
          <w:delText xml:space="preserve"> Du</w:delText>
        </w:r>
      </w:del>
      <w:r w:rsidR="00E40563" w:rsidRPr="00352D60">
        <w:rPr>
          <w:noProof/>
        </w:rPr>
        <w:t xml:space="preserve"> TensorFlow noch nicht installiert </w:t>
      </w:r>
      <w:del w:id="151" w:author="Melzer, Stefanie" w:date="2018-10-26T10:31:00Z">
        <w:r w:rsidR="00E40563" w:rsidRPr="00352D60" w:rsidDel="00F448F0">
          <w:rPr>
            <w:noProof/>
          </w:rPr>
          <w:delText>hast</w:delText>
        </w:r>
      </w:del>
      <w:ins w:id="152" w:author="Melzer, Stefanie" w:date="2018-10-26T10:31:00Z">
        <w:r>
          <w:rPr>
            <w:noProof/>
          </w:rPr>
          <w:t>ist</w:t>
        </w:r>
      </w:ins>
      <w:del w:id="153" w:author="Melzer, Stefanie" w:date="2018-10-26T10:31:00Z">
        <w:r w:rsidR="00E40563" w:rsidRPr="00352D60" w:rsidDel="00F448F0">
          <w:rPr>
            <w:noProof/>
          </w:rPr>
          <w:delText>, aber keine Sorge hast,</w:delText>
        </w:r>
      </w:del>
      <w:ins w:id="154" w:author="Melzer, Stefanie" w:date="2018-10-26T10:31:00Z">
        <w:r>
          <w:rPr>
            <w:noProof/>
          </w:rPr>
          <w:t>, das</w:t>
        </w:r>
      </w:ins>
      <w:r w:rsidR="00E40563" w:rsidRPr="00352D60">
        <w:rPr>
          <w:noProof/>
        </w:rPr>
        <w:t xml:space="preserve"> werden wir </w:t>
      </w:r>
      <w:del w:id="155" w:author="Melzer, Stefanie" w:date="2018-10-26T10:31:00Z">
        <w:r w:rsidR="00E40563" w:rsidRPr="00352D60" w:rsidDel="00F448F0">
          <w:rPr>
            <w:noProof/>
          </w:rPr>
          <w:delText xml:space="preserve">das </w:delText>
        </w:r>
      </w:del>
      <w:r w:rsidR="00E40563" w:rsidRPr="00352D60">
        <w:rPr>
          <w:noProof/>
        </w:rPr>
        <w:t>später noch tun.</w:t>
      </w:r>
    </w:p>
    <w:p w14:paraId="3D1D71BE" w14:textId="77777777" w:rsidR="00654617" w:rsidRPr="00352D60" w:rsidRDefault="00654617" w:rsidP="00654617">
      <w:pPr>
        <w:rPr>
          <w:noProof/>
        </w:rPr>
      </w:pPr>
    </w:p>
    <w:p w14:paraId="2DA166D5" w14:textId="18379106" w:rsidR="00654617" w:rsidRPr="00352D60" w:rsidRDefault="00654617">
      <w:pPr>
        <w:pStyle w:val="berschrift2"/>
        <w:numPr>
          <w:ilvl w:val="0"/>
          <w:numId w:val="47"/>
        </w:numPr>
        <w:pPrChange w:id="156" w:author="Melzer, Stefanie" w:date="2018-10-29T14:00:00Z">
          <w:pPr>
            <w:pStyle w:val="berschrift2"/>
          </w:pPr>
        </w:pPrChange>
      </w:pPr>
      <w:r w:rsidRPr="00352D60">
        <w:t>Install</w:t>
      </w:r>
      <w:r w:rsidR="00E40563" w:rsidRPr="00352D60">
        <w:t>iere</w:t>
      </w:r>
      <w:r w:rsidRPr="00352D60">
        <w:t xml:space="preserve"> Microsoft Visual Studio 2017</w:t>
      </w:r>
    </w:p>
    <w:p w14:paraId="7386C31D" w14:textId="78387140" w:rsidR="00E40563" w:rsidRPr="007E2FB9" w:rsidRDefault="00E40563" w:rsidP="00E40563">
      <w:pPr>
        <w:rPr>
          <w:rPrChange w:id="157" w:author="Melzer, Stefanie" w:date="2018-10-26T10:36:00Z">
            <w:rPr>
              <w:lang w:val="en-US"/>
            </w:rPr>
          </w:rPrChange>
        </w:rPr>
      </w:pPr>
      <w:r w:rsidRPr="00352D60">
        <w:t xml:space="preserve">Um genau zu sein: </w:t>
      </w:r>
      <w:del w:id="158" w:author="Melzer, Stefanie" w:date="2018-10-26T10:31:00Z">
        <w:r w:rsidRPr="00352D60" w:rsidDel="00F448F0">
          <w:delText xml:space="preserve">Du brauchst </w:delText>
        </w:r>
      </w:del>
      <w:r w:rsidRPr="00352D60">
        <w:t xml:space="preserve">Visual Studio </w:t>
      </w:r>
      <w:ins w:id="159" w:author="Melzer, Stefanie" w:date="2018-10-26T10:31:00Z">
        <w:r w:rsidR="00F448F0">
          <w:t xml:space="preserve">brauche ich eigentlich </w:t>
        </w:r>
      </w:ins>
      <w:r w:rsidRPr="00352D60">
        <w:t>nicht für die GPU-Unterstützung und kann</w:t>
      </w:r>
      <w:del w:id="160" w:author="Melzer, Stefanie" w:date="2018-10-26T10:32:00Z">
        <w:r w:rsidRPr="00352D60" w:rsidDel="00F448F0">
          <w:delText>st</w:delText>
        </w:r>
      </w:del>
      <w:r w:rsidRPr="00352D60">
        <w:t xml:space="preserve"> es später </w:t>
      </w:r>
      <w:ins w:id="161" w:author="Melzer, Stefanie" w:date="2018-10-26T10:32:00Z">
        <w:r w:rsidR="00F448F0">
          <w:t xml:space="preserve">wieder </w:t>
        </w:r>
      </w:ins>
      <w:r w:rsidRPr="00352D60">
        <w:t xml:space="preserve">deinstallieren. Es ist jedoch notwendig, Visual Studio zu verwenden, um die GPU-Treiberbeispiele zu kompilieren, </w:t>
      </w:r>
      <w:ins w:id="162" w:author="Melzer, Stefanie" w:date="2018-10-26T10:35:00Z">
        <w:r w:rsidR="007E2FB9">
          <w:t>und</w:t>
        </w:r>
      </w:ins>
      <w:del w:id="163" w:author="Melzer, Stefanie" w:date="2018-10-26T10:35:00Z">
        <w:r w:rsidRPr="00352D60" w:rsidDel="007E2FB9">
          <w:delText>um</w:delText>
        </w:r>
      </w:del>
      <w:r w:rsidRPr="00352D60">
        <w:t xml:space="preserve"> zu überprüfen, ob die Installation erfolgreich war. Es ist der erste große Stopp auf unserem Weg, um testen zu können, ob der Betriebssystemteil einwandfrei funktioniert. </w:t>
      </w:r>
      <w:ins w:id="164" w:author="Melzer, Stefanie" w:date="2018-10-26T10:36:00Z">
        <w:r w:rsidR="007E2FB9">
          <w:t xml:space="preserve">Ich </w:t>
        </w:r>
      </w:ins>
      <w:del w:id="165" w:author="Melzer, Stefanie" w:date="2018-10-26T10:36:00Z">
        <w:r w:rsidRPr="007E2FB9" w:rsidDel="007E2FB9">
          <w:rPr>
            <w:rPrChange w:id="166" w:author="Melzer, Stefanie" w:date="2018-10-26T10:36:00Z">
              <w:rPr>
                <w:lang w:val="en-US"/>
              </w:rPr>
            </w:rPrChange>
          </w:rPr>
          <w:delText>L</w:delText>
        </w:r>
      </w:del>
      <w:ins w:id="167" w:author="Melzer, Stefanie" w:date="2018-10-26T10:36:00Z">
        <w:r w:rsidR="007E2FB9" w:rsidRPr="007E2FB9">
          <w:rPr>
            <w:rPrChange w:id="168" w:author="Melzer, Stefanie" w:date="2018-10-26T10:36:00Z">
              <w:rPr>
                <w:lang w:val="en-US"/>
              </w:rPr>
            </w:rPrChange>
          </w:rPr>
          <w:t>l</w:t>
        </w:r>
      </w:ins>
      <w:r w:rsidRPr="007E2FB9">
        <w:rPr>
          <w:rPrChange w:id="169" w:author="Melzer, Stefanie" w:date="2018-10-26T10:36:00Z">
            <w:rPr>
              <w:lang w:val="en-US"/>
            </w:rPr>
          </w:rPrChange>
        </w:rPr>
        <w:t>ade</w:t>
      </w:r>
      <w:del w:id="170" w:author="Melzer, Stefanie" w:date="2018-10-29T14:00:00Z">
        <w:r w:rsidRPr="007E2FB9" w:rsidDel="00953399">
          <w:rPr>
            <w:rPrChange w:id="171" w:author="Melzer, Stefanie" w:date="2018-10-26T10:36:00Z">
              <w:rPr>
                <w:lang w:val="en-US"/>
              </w:rPr>
            </w:rPrChange>
          </w:rPr>
          <w:delText>n</w:delText>
        </w:r>
      </w:del>
      <w:r w:rsidRPr="007E2FB9">
        <w:rPr>
          <w:rPrChange w:id="172" w:author="Melzer, Stefanie" w:date="2018-10-26T10:36:00Z">
            <w:rPr>
              <w:lang w:val="en-US"/>
            </w:rPr>
          </w:rPrChange>
        </w:rPr>
        <w:t xml:space="preserve"> </w:t>
      </w:r>
      <w:del w:id="173" w:author="Melzer, Stefanie" w:date="2018-10-26T10:36:00Z">
        <w:r w:rsidRPr="007E2FB9" w:rsidDel="007E2FB9">
          <w:rPr>
            <w:rPrChange w:id="174" w:author="Melzer, Stefanie" w:date="2018-10-26T10:36:00Z">
              <w:rPr>
                <w:lang w:val="en-US"/>
              </w:rPr>
            </w:rPrChange>
          </w:rPr>
          <w:delText>also</w:delText>
        </w:r>
      </w:del>
      <w:ins w:id="175" w:author="Melzer, Stefanie" w:date="2018-10-26T10:36:00Z">
        <w:r w:rsidR="007E2FB9" w:rsidRPr="007E2FB9">
          <w:rPr>
            <w:rPrChange w:id="176" w:author="Melzer, Stefanie" w:date="2018-10-26T10:36:00Z">
              <w:rPr>
                <w:lang w:val="en-US"/>
              </w:rPr>
            </w:rPrChange>
          </w:rPr>
          <w:t>deshalb</w:t>
        </w:r>
      </w:ins>
      <w:r w:rsidRPr="007E2FB9">
        <w:rPr>
          <w:rPrChange w:id="177" w:author="Melzer, Stefanie" w:date="2018-10-26T10:36:00Z">
            <w:rPr>
              <w:lang w:val="en-US"/>
            </w:rPr>
          </w:rPrChange>
        </w:rPr>
        <w:t xml:space="preserve"> die "Visual Studio IDE Community Edition 2017" herunter:</w:t>
      </w:r>
    </w:p>
    <w:p w14:paraId="0E8290F8" w14:textId="77777777" w:rsidR="00654617" w:rsidRPr="007E2FB9" w:rsidRDefault="00654617" w:rsidP="00654617">
      <w:pPr>
        <w:rPr>
          <w:rPrChange w:id="178" w:author="Melzer, Stefanie" w:date="2018-10-26T10:36:00Z">
            <w:rPr>
              <w:lang w:val="en-US"/>
            </w:rPr>
          </w:rPrChange>
        </w:rPr>
      </w:pPr>
    </w:p>
    <w:p w14:paraId="6A875CC6" w14:textId="77777777" w:rsidR="00654617" w:rsidRPr="000312A1" w:rsidRDefault="00BE254F" w:rsidP="00654617">
      <w:pPr>
        <w:rPr>
          <w:rPrChange w:id="179" w:author="Melzer, Stefanie" w:date="2018-10-29T09:32:00Z">
            <w:rPr>
              <w:lang w:val="en-US"/>
            </w:rPr>
          </w:rPrChange>
        </w:rPr>
      </w:pPr>
      <w:r>
        <w:rPr>
          <w:rStyle w:val="Hyperlink"/>
          <w:lang w:val="en-US"/>
        </w:rPr>
        <w:fldChar w:fldCharType="begin"/>
      </w:r>
      <w:r w:rsidRPr="000312A1">
        <w:rPr>
          <w:rStyle w:val="Hyperlink"/>
          <w:rPrChange w:id="180" w:author="Melzer, Stefanie" w:date="2018-10-29T09:32:00Z">
            <w:rPr>
              <w:rStyle w:val="Hyperlink"/>
              <w:lang w:val="en-US"/>
            </w:rPr>
          </w:rPrChange>
        </w:rPr>
        <w:instrText xml:space="preserve"> HYPERLINK "https://visualstudio.microsoft.com/" </w:instrText>
      </w:r>
      <w:r>
        <w:rPr>
          <w:rStyle w:val="Hyperlink"/>
          <w:lang w:val="en-US"/>
        </w:rPr>
        <w:fldChar w:fldCharType="separate"/>
      </w:r>
      <w:r w:rsidR="00654617" w:rsidRPr="000312A1">
        <w:rPr>
          <w:rStyle w:val="Hyperlink"/>
          <w:rPrChange w:id="181" w:author="Melzer, Stefanie" w:date="2018-10-29T09:32:00Z">
            <w:rPr>
              <w:rStyle w:val="Hyperlink"/>
              <w:lang w:val="en-US"/>
            </w:rPr>
          </w:rPrChange>
        </w:rPr>
        <w:t>https://visualstudio.microsoft.com/</w:t>
      </w:r>
      <w:r>
        <w:rPr>
          <w:rStyle w:val="Hyperlink"/>
          <w:lang w:val="en-US"/>
        </w:rPr>
        <w:fldChar w:fldCharType="end"/>
      </w:r>
    </w:p>
    <w:p w14:paraId="061144BE" w14:textId="77777777" w:rsidR="00654617" w:rsidRPr="000312A1" w:rsidRDefault="00654617" w:rsidP="00654617">
      <w:pPr>
        <w:rPr>
          <w:rPrChange w:id="182" w:author="Melzer, Stefanie" w:date="2018-10-29T09:32:00Z">
            <w:rPr>
              <w:lang w:val="en-US"/>
            </w:rPr>
          </w:rPrChange>
        </w:rPr>
      </w:pPr>
    </w:p>
    <w:p w14:paraId="38F6C772" w14:textId="2EF6074D" w:rsidR="00654617" w:rsidRPr="00352D60" w:rsidRDefault="00E40563" w:rsidP="00654617">
      <w:del w:id="183" w:author="Melzer, Stefanie" w:date="2018-10-26T10:36:00Z">
        <w:r w:rsidRPr="00352D60" w:rsidDel="007E2FB9">
          <w:lastRenderedPageBreak/>
          <w:delText>Der Installer wird dich bitten, die zu installierenden Pakete auszuwählen</w:delText>
        </w:r>
      </w:del>
      <w:ins w:id="184" w:author="Melzer, Stefanie" w:date="2018-10-26T10:36:00Z">
        <w:r w:rsidR="007E2FB9">
          <w:t>Nun wähle ich die zu installierenden Pakete aus</w:t>
        </w:r>
      </w:ins>
      <w:r w:rsidRPr="00352D60">
        <w:t xml:space="preserve">. Am Ende gibt es nur eine Sache, die wirklich wichtig ist. </w:t>
      </w:r>
      <w:del w:id="185" w:author="Melzer, Stefanie" w:date="2018-10-26T10:36:00Z">
        <w:r w:rsidRPr="00352D60" w:rsidDel="007E2FB9">
          <w:delText xml:space="preserve">Du </w:delText>
        </w:r>
      </w:del>
      <w:ins w:id="186" w:author="Melzer, Stefanie" w:date="2018-10-26T10:36:00Z">
        <w:r w:rsidR="007E2FB9">
          <w:t xml:space="preserve">Der </w:t>
        </w:r>
      </w:ins>
      <w:del w:id="187" w:author="Melzer, Stefanie" w:date="2018-10-26T10:36:00Z">
        <w:r w:rsidRPr="00352D60" w:rsidDel="007E2FB9">
          <w:delText xml:space="preserve">musst </w:delText>
        </w:r>
      </w:del>
      <w:r w:rsidRPr="00352D60">
        <w:t>"</w:t>
      </w:r>
      <w:r w:rsidRPr="00352D60">
        <w:rPr>
          <w:b/>
        </w:rPr>
        <w:t>Windows 10 SDK (10.0.15063.0)</w:t>
      </w:r>
      <w:r w:rsidRPr="00352D60">
        <w:t xml:space="preserve">" </w:t>
      </w:r>
      <w:ins w:id="188" w:author="Melzer, Stefanie" w:date="2018-10-26T10:36:00Z">
        <w:r w:rsidR="007E2FB9">
          <w:t xml:space="preserve">muss </w:t>
        </w:r>
      </w:ins>
      <w:r w:rsidRPr="00352D60">
        <w:t>installier</w:t>
      </w:r>
      <w:del w:id="189" w:author="Melzer, Stefanie" w:date="2018-10-26T10:37:00Z">
        <w:r w:rsidRPr="00352D60" w:rsidDel="007E2FB9">
          <w:delText>en</w:delText>
        </w:r>
      </w:del>
      <w:ins w:id="190" w:author="Melzer, Stefanie" w:date="2018-10-26T10:37:00Z">
        <w:r w:rsidR="007E2FB9">
          <w:t>t werden</w:t>
        </w:r>
      </w:ins>
      <w:r w:rsidRPr="00352D60">
        <w:t>.</w:t>
      </w:r>
    </w:p>
    <w:p w14:paraId="5F18E5C6" w14:textId="1E3245BD" w:rsidR="00654617" w:rsidRDefault="00654617" w:rsidP="00654617">
      <w:pPr>
        <w:rPr>
          <w:ins w:id="191" w:author="Höhne, Johannes" w:date="2018-10-29T14:49:00Z"/>
        </w:rPr>
      </w:pPr>
      <w:commentRangeStart w:id="192"/>
      <w:r w:rsidRPr="00352D60">
        <w:rPr>
          <w:noProof/>
        </w:rPr>
        <w:drawing>
          <wp:inline distT="0" distB="0" distL="0" distR="0" wp14:anchorId="08529356" wp14:editId="08C22C7A">
            <wp:extent cx="5760720" cy="3215005"/>
            <wp:effectExtent l="152400" t="152400" r="354330" b="36639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192"/>
      <w:r w:rsidR="007E2FB9">
        <w:rPr>
          <w:rStyle w:val="Kommentarzeichen"/>
        </w:rPr>
        <w:commentReference w:id="192"/>
      </w:r>
    </w:p>
    <w:p w14:paraId="09AA193D" w14:textId="34073723" w:rsidR="00EC6D8E" w:rsidRPr="00352D60" w:rsidRDefault="00EC6D8E" w:rsidP="00654617">
      <w:proofErr w:type="spellStart"/>
      <w:ins w:id="193" w:author="Höhne, Johannes" w:date="2018-10-29T14:49:00Z">
        <w:r>
          <w:t>Abb</w:t>
        </w:r>
        <w:proofErr w:type="spellEnd"/>
        <w:r>
          <w:t xml:space="preserve"> 3: Alle nötigen </w:t>
        </w:r>
      </w:ins>
      <w:ins w:id="194" w:author="Höhne, Johannes" w:date="2018-10-29T14:50:00Z">
        <w:r>
          <w:t>Pakete für die Visual Studio Installation selektieren</w:t>
        </w:r>
      </w:ins>
      <w:ins w:id="195" w:author="Höhne, Johannes" w:date="2018-10-29T14:51:00Z">
        <w:r>
          <w:t>.</w:t>
        </w:r>
      </w:ins>
    </w:p>
    <w:p w14:paraId="5933BA70" w14:textId="5A708213" w:rsidR="00654617" w:rsidRPr="00352D60" w:rsidRDefault="00654617">
      <w:pPr>
        <w:pStyle w:val="berschrift2"/>
        <w:numPr>
          <w:ilvl w:val="0"/>
          <w:numId w:val="47"/>
        </w:numPr>
        <w:pPrChange w:id="196" w:author="Melzer, Stefanie" w:date="2018-10-29T14:01:00Z">
          <w:pPr>
            <w:pStyle w:val="berschrift2"/>
          </w:pPr>
        </w:pPrChange>
      </w:pPr>
      <w:r w:rsidRPr="00352D60">
        <w:t>Windows Update</w:t>
      </w:r>
    </w:p>
    <w:p w14:paraId="1E7994F4" w14:textId="13DAFA62" w:rsidR="00654617" w:rsidRPr="00352D60" w:rsidRDefault="00A21479" w:rsidP="00654617">
      <w:r w:rsidRPr="00352D60">
        <w:t>Dein Windows sollte auf dem neuesten Stand sein. Für mich funktionierte alles viel besser, nachdem ich das letzte NVIDIA-Treiber-Update installiert hatte</w:t>
      </w:r>
      <w:ins w:id="197" w:author="Höhne, Johannes" w:date="2018-10-29T14:51:00Z">
        <w:r w:rsidR="00EC6D8E">
          <w:t>.</w:t>
        </w:r>
      </w:ins>
      <w:del w:id="198" w:author="Höhne, Johannes" w:date="2018-10-29T14:51:00Z">
        <w:r w:rsidRPr="00352D60" w:rsidDel="00EC6D8E">
          <w:delText>:</w:delText>
        </w:r>
      </w:del>
    </w:p>
    <w:p w14:paraId="30844EE7" w14:textId="6C8541FE" w:rsidR="00654617" w:rsidRPr="00352D60" w:rsidRDefault="00654617" w:rsidP="00654617">
      <w:r w:rsidRPr="00352D60">
        <w:rPr>
          <w:noProof/>
        </w:rPr>
        <w:lastRenderedPageBreak/>
        <w:drawing>
          <wp:inline distT="0" distB="0" distL="0" distR="0" wp14:anchorId="6E0B56E2" wp14:editId="1BCDFECA">
            <wp:extent cx="5760720" cy="4324350"/>
            <wp:effectExtent l="152400" t="152400" r="354330" b="36195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3C331" w14:textId="5D9D12B4" w:rsidR="00654617" w:rsidRPr="00352D60" w:rsidDel="007E2FB9" w:rsidRDefault="007E2FB9" w:rsidP="00654617">
      <w:pPr>
        <w:rPr>
          <w:del w:id="199" w:author="Melzer, Stefanie" w:date="2018-10-26T10:38:00Z"/>
        </w:rPr>
      </w:pPr>
      <w:ins w:id="200" w:author="Melzer, Stefanie" w:date="2018-10-26T10:38:00Z">
        <w:r>
          <w:t xml:space="preserve">Abb. 4: </w:t>
        </w:r>
      </w:ins>
    </w:p>
    <w:p w14:paraId="7CF40F61" w14:textId="2027B311" w:rsidR="00654617" w:rsidDel="00EC6D8E" w:rsidRDefault="00FC2EFC" w:rsidP="00654617">
      <w:pPr>
        <w:rPr>
          <w:del w:id="201" w:author="Melzer, Stefanie" w:date="2018-10-26T10:39:00Z"/>
        </w:rPr>
      </w:pPr>
      <w:ins w:id="202" w:author="Melzer, Stefanie" w:date="2018-10-26T10:38:00Z">
        <w:r>
          <w:t xml:space="preserve">Das Update des NVIDIA-Displays </w:t>
        </w:r>
      </w:ins>
      <w:del w:id="203" w:author="Melzer, Stefanie" w:date="2018-10-26T10:38:00Z">
        <w:r w:rsidR="00A21479" w:rsidRPr="00352D60" w:rsidDel="00FC2EFC">
          <w:delText xml:space="preserve">Es </w:delText>
        </w:r>
      </w:del>
      <w:r w:rsidR="00A21479" w:rsidRPr="00352D60">
        <w:t xml:space="preserve">gibt </w:t>
      </w:r>
      <w:del w:id="204" w:author="Höhne, Johannes" w:date="2018-10-29T14:54:00Z">
        <w:r w:rsidR="00A21479" w:rsidRPr="00352D60" w:rsidDel="00EC6D8E">
          <w:delText xml:space="preserve">einige </w:delText>
        </w:r>
      </w:del>
      <w:ins w:id="205" w:author="Höhne, Johannes" w:date="2018-10-29T14:54:00Z">
        <w:r w:rsidR="00EC6D8E">
          <w:t>einen</w:t>
        </w:r>
        <w:r w:rsidR="00EC6D8E" w:rsidRPr="00352D60">
          <w:t xml:space="preserve"> </w:t>
        </w:r>
      </w:ins>
      <w:r w:rsidR="00A21479" w:rsidRPr="00352D60">
        <w:t>Hinweis</w:t>
      </w:r>
      <w:del w:id="206" w:author="Höhne, Johannes" w:date="2018-10-29T14:55:00Z">
        <w:r w:rsidR="00A21479" w:rsidRPr="00352D60" w:rsidDel="00EC6D8E">
          <w:delText>e</w:delText>
        </w:r>
      </w:del>
      <w:r w:rsidR="00A21479" w:rsidRPr="00352D60">
        <w:t xml:space="preserve">, ob </w:t>
      </w:r>
      <w:ins w:id="207" w:author="Melzer, Stefanie" w:date="2018-10-26T10:38:00Z">
        <w:r>
          <w:t>der</w:t>
        </w:r>
      </w:ins>
      <w:del w:id="208" w:author="Melzer, Stefanie" w:date="2018-10-26T10:38:00Z">
        <w:r w:rsidR="00A21479" w:rsidRPr="00352D60" w:rsidDel="00FC2EFC">
          <w:delText>Dein</w:delText>
        </w:r>
      </w:del>
      <w:r w:rsidR="00A21479" w:rsidRPr="00352D60">
        <w:t xml:space="preserve"> NVIDIA Grafiktreiber erfolgreich installiert wurde oder nicht.</w:t>
      </w:r>
    </w:p>
    <w:p w14:paraId="4ACDC21A" w14:textId="529C493E" w:rsidR="00EC6D8E" w:rsidRDefault="00EC6D8E" w:rsidP="00654617">
      <w:pPr>
        <w:rPr>
          <w:ins w:id="209" w:author="Höhne, Johannes" w:date="2018-10-29T14:52:00Z"/>
        </w:rPr>
      </w:pPr>
    </w:p>
    <w:p w14:paraId="50B2BBA5" w14:textId="77777777" w:rsidR="00EC6D8E" w:rsidRDefault="00EC6D8E" w:rsidP="00654617">
      <w:pPr>
        <w:rPr>
          <w:ins w:id="210" w:author="Höhne, Johannes" w:date="2018-10-29T14:52:00Z"/>
        </w:rPr>
      </w:pPr>
    </w:p>
    <w:p w14:paraId="2F21E672" w14:textId="1C22D5AD" w:rsidR="00FC2EFC" w:rsidRDefault="00EC6D8E" w:rsidP="00654617">
      <w:pPr>
        <w:rPr>
          <w:ins w:id="211" w:author="Höhne, Johannes" w:date="2018-10-29T14:57:00Z"/>
        </w:rPr>
      </w:pPr>
      <w:ins w:id="212" w:author="Höhne, Johannes" w:date="2018-10-29T14:52:00Z">
        <w:r>
          <w:t xml:space="preserve">Um herauszufinden, ob der NVIDIA Treiber </w:t>
        </w:r>
      </w:ins>
      <w:ins w:id="213" w:author="Höhne, Johannes" w:date="2018-10-29T14:56:00Z">
        <w:r>
          <w:t>richtig installiert und konfiguriert ist</w:t>
        </w:r>
      </w:ins>
      <w:ins w:id="214" w:author="Höhne, Johannes" w:date="2018-10-29T14:52:00Z">
        <w:r>
          <w:t>, kannst Du folgende Schritte machen</w:t>
        </w:r>
      </w:ins>
      <w:ins w:id="215" w:author="Höhne, Johannes" w:date="2018-10-29T14:57:00Z">
        <w:r>
          <w:t>:</w:t>
        </w:r>
      </w:ins>
    </w:p>
    <w:p w14:paraId="7F6C0A89" w14:textId="77777777" w:rsidR="00EC6D8E" w:rsidRPr="00352D60" w:rsidRDefault="00EC6D8E" w:rsidP="00654617">
      <w:pPr>
        <w:rPr>
          <w:ins w:id="216" w:author="Melzer, Stefanie" w:date="2018-10-26T10:39:00Z"/>
        </w:rPr>
      </w:pPr>
    </w:p>
    <w:p w14:paraId="0B2ECB60" w14:textId="1D430795" w:rsidR="00654617" w:rsidRPr="00352D60" w:rsidRDefault="00FC2EFC">
      <w:pPr>
        <w:pPrChange w:id="217" w:author="Melzer, Stefanie" w:date="2018-10-26T10:39:00Z">
          <w:pPr>
            <w:pStyle w:val="berschrift3"/>
          </w:pPr>
        </w:pPrChange>
      </w:pPr>
      <w:commentRangeStart w:id="218"/>
      <w:ins w:id="219" w:author="Melzer, Stefanie" w:date="2018-10-26T10:39:00Z">
        <w:r>
          <w:t>Schritt 1:</w:t>
        </w:r>
      </w:ins>
      <w:commentRangeEnd w:id="218"/>
      <w:ins w:id="220" w:author="Melzer, Stefanie" w:date="2018-10-29T14:01:00Z">
        <w:r w:rsidR="00953399">
          <w:rPr>
            <w:rStyle w:val="Kommentarzeichen"/>
          </w:rPr>
          <w:commentReference w:id="218"/>
        </w:r>
      </w:ins>
      <w:ins w:id="221" w:author="Melzer, Stefanie" w:date="2018-10-26T10:39:00Z">
        <w:r>
          <w:t xml:space="preserve"> </w:t>
        </w:r>
      </w:ins>
      <w:proofErr w:type="gramStart"/>
      <w:r w:rsidR="00A21479" w:rsidRPr="00352D60">
        <w:t>Öffne</w:t>
      </w:r>
      <w:proofErr w:type="gramEnd"/>
      <w:r w:rsidR="00A21479" w:rsidRPr="00352D60">
        <w:t xml:space="preserve"> im Taskmanager den </w:t>
      </w:r>
      <w:ins w:id="222" w:author="Höhne, Johannes" w:date="2018-10-29T14:58:00Z">
        <w:r w:rsidR="00EC6D8E">
          <w:t xml:space="preserve">Reiter </w:t>
        </w:r>
      </w:ins>
      <w:del w:id="223" w:author="Höhne, Johannes" w:date="2018-10-29T14:57:00Z">
        <w:r w:rsidR="00A21479" w:rsidRPr="00352D60" w:rsidDel="00EC6D8E">
          <w:delText xml:space="preserve">performance </w:delText>
        </w:r>
      </w:del>
      <w:ins w:id="224" w:author="Höhne, Johannes" w:date="2018-10-29T14:57:00Z">
        <w:r w:rsidR="00EC6D8E">
          <w:t>„Leistung“</w:t>
        </w:r>
      </w:ins>
      <w:del w:id="225" w:author="Höhne, Johannes" w:date="2018-10-29T14:57:00Z">
        <w:r w:rsidR="00A21479" w:rsidRPr="00352D60" w:rsidDel="00EC6D8E">
          <w:delText>Tab</w:delText>
        </w:r>
      </w:del>
      <w:r w:rsidR="00654617" w:rsidRPr="00352D60">
        <w:t>:</w:t>
      </w:r>
    </w:p>
    <w:p w14:paraId="39FF019D" w14:textId="2F86AE2E" w:rsidR="00654617" w:rsidDel="00EC6D8E" w:rsidRDefault="00654617" w:rsidP="00654617">
      <w:pPr>
        <w:spacing w:after="160" w:line="259" w:lineRule="auto"/>
        <w:ind w:right="0"/>
        <w:jc w:val="left"/>
        <w:rPr>
          <w:del w:id="226" w:author="Melzer, Stefanie" w:date="2018-10-26T10:39:00Z"/>
        </w:rPr>
      </w:pPr>
      <w:commentRangeStart w:id="227"/>
      <w:r w:rsidRPr="00352D60">
        <w:rPr>
          <w:noProof/>
        </w:rPr>
        <w:lastRenderedPageBreak/>
        <w:drawing>
          <wp:inline distT="0" distB="0" distL="0" distR="0" wp14:anchorId="5ACEC3AD" wp14:editId="7F2BF56F">
            <wp:extent cx="5760720" cy="5596255"/>
            <wp:effectExtent l="152400" t="152400" r="354330" b="36639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6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227"/>
      <w:r w:rsidR="00FC2EFC">
        <w:rPr>
          <w:rStyle w:val="Kommentarzeichen"/>
        </w:rPr>
        <w:commentReference w:id="227"/>
      </w:r>
    </w:p>
    <w:p w14:paraId="5CD4E663" w14:textId="1B9962AC" w:rsidR="00EC6D8E" w:rsidRDefault="00EC6D8E" w:rsidP="00654617">
      <w:pPr>
        <w:spacing w:after="160" w:line="259" w:lineRule="auto"/>
        <w:ind w:right="0"/>
        <w:jc w:val="left"/>
        <w:rPr>
          <w:ins w:id="228" w:author="Höhne, Johannes" w:date="2018-10-29T14:58:00Z"/>
        </w:rPr>
      </w:pPr>
      <w:proofErr w:type="spellStart"/>
      <w:ins w:id="229" w:author="Höhne, Johannes" w:date="2018-10-29T14:58:00Z">
        <w:r>
          <w:t>Abb</w:t>
        </w:r>
        <w:proofErr w:type="spellEnd"/>
        <w:r>
          <w:t xml:space="preserve"> 5: Die CPU 1 muss unter NVIDIA </w:t>
        </w:r>
        <w:proofErr w:type="spellStart"/>
        <w:r>
          <w:t>GeForce</w:t>
        </w:r>
        <w:proofErr w:type="spellEnd"/>
        <w:r>
          <w:t xml:space="preserve"> GTX 1060 laufen</w:t>
        </w:r>
      </w:ins>
    </w:p>
    <w:p w14:paraId="3E4653EF" w14:textId="77777777" w:rsidR="00FC2EFC" w:rsidRPr="00352D60" w:rsidRDefault="00FC2EFC" w:rsidP="00654617">
      <w:pPr>
        <w:spacing w:after="160" w:line="259" w:lineRule="auto"/>
        <w:ind w:right="0"/>
        <w:jc w:val="left"/>
        <w:rPr>
          <w:ins w:id="230" w:author="Melzer, Stefanie" w:date="2018-10-26T10:39:00Z"/>
        </w:rPr>
      </w:pPr>
    </w:p>
    <w:p w14:paraId="6A8E36A9" w14:textId="0AF592F9" w:rsidR="00654617" w:rsidRPr="00352D60" w:rsidDel="00FC2EFC" w:rsidRDefault="00A21479">
      <w:pPr>
        <w:spacing w:after="160" w:line="259" w:lineRule="auto"/>
        <w:ind w:right="0"/>
        <w:jc w:val="left"/>
        <w:rPr>
          <w:moveFrom w:id="231" w:author="Melzer, Stefanie" w:date="2018-10-26T10:40:00Z"/>
        </w:rPr>
        <w:pPrChange w:id="232" w:author="Melzer, Stefanie" w:date="2018-10-26T10:39:00Z">
          <w:pPr>
            <w:pStyle w:val="berschrift3"/>
          </w:pPr>
        </w:pPrChange>
      </w:pPr>
      <w:moveFromRangeStart w:id="233" w:author="Melzer, Stefanie" w:date="2018-10-26T10:40:00Z" w:name="move528313745"/>
      <w:moveFrom w:id="234" w:author="Melzer, Stefanie" w:date="2018-10-26T10:40:00Z">
        <w:r w:rsidRPr="00352D60" w:rsidDel="00FC2EFC">
          <w:lastRenderedPageBreak/>
          <w:t>Prüfe die installierten Treiber im Gerätemanager</w:t>
        </w:r>
        <w:r w:rsidR="00654617" w:rsidRPr="00352D60" w:rsidDel="00FC2EFC">
          <w:t>:</w:t>
        </w:r>
      </w:moveFrom>
    </w:p>
    <w:moveFromRangeEnd w:id="233"/>
    <w:p w14:paraId="36C100D5" w14:textId="06D69DB7" w:rsidR="00EC6D8E" w:rsidRDefault="00654617">
      <w:pPr>
        <w:spacing w:after="160" w:line="259" w:lineRule="auto"/>
        <w:ind w:right="0"/>
        <w:jc w:val="left"/>
        <w:rPr>
          <w:ins w:id="235" w:author="Melzer, Stefanie" w:date="2018-10-26T10:40:00Z"/>
        </w:rPr>
        <w:pPrChange w:id="236" w:author="Melzer, Stefanie" w:date="2018-10-26T10:39:00Z">
          <w:pPr>
            <w:spacing w:after="160" w:line="259" w:lineRule="auto"/>
            <w:ind w:left="360" w:right="0"/>
            <w:jc w:val="left"/>
          </w:pPr>
        </w:pPrChange>
      </w:pPr>
      <w:r w:rsidRPr="00352D60">
        <w:rPr>
          <w:noProof/>
        </w:rPr>
        <w:drawing>
          <wp:inline distT="0" distB="0" distL="0" distR="0" wp14:anchorId="2C33B4FA" wp14:editId="36E972DA">
            <wp:extent cx="5760720" cy="4796155"/>
            <wp:effectExtent l="152400" t="152400" r="354330" b="36639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16EC0" w14:textId="19D85313" w:rsidR="003035BF" w:rsidRPr="00352D60" w:rsidRDefault="003035BF" w:rsidP="003035BF">
      <w:pPr>
        <w:spacing w:after="160" w:line="259" w:lineRule="auto"/>
        <w:ind w:right="0"/>
        <w:jc w:val="left"/>
        <w:rPr>
          <w:moveTo w:id="237" w:author="Melzer, Stefanie" w:date="2018-10-26T10:40:00Z"/>
        </w:rPr>
      </w:pPr>
      <w:ins w:id="238" w:author="Melzer, Stefanie" w:date="2018-10-26T10:40:00Z">
        <w:r>
          <w:t xml:space="preserve">Abb. 6: </w:t>
        </w:r>
      </w:ins>
      <w:ins w:id="239" w:author="Melzer, Stefanie" w:date="2018-10-26T10:41:00Z">
        <w:r>
          <w:t xml:space="preserve">Im zweiten Schritt werden die </w:t>
        </w:r>
      </w:ins>
      <w:moveToRangeStart w:id="240" w:author="Melzer, Stefanie" w:date="2018-10-26T10:40:00Z" w:name="move528313745"/>
      <w:moveTo w:id="241" w:author="Melzer, Stefanie" w:date="2018-10-26T10:40:00Z">
        <w:del w:id="242" w:author="Melzer, Stefanie" w:date="2018-10-26T10:41:00Z">
          <w:r w:rsidRPr="00352D60" w:rsidDel="003035BF">
            <w:delText xml:space="preserve">Prüfe die </w:delText>
          </w:r>
        </w:del>
        <w:r w:rsidRPr="00352D60">
          <w:t>installierten Treiber im Gerätemanager</w:t>
        </w:r>
        <w:del w:id="243" w:author="Melzer, Stefanie" w:date="2018-10-26T10:41:00Z">
          <w:r w:rsidRPr="00352D60" w:rsidDel="003035BF">
            <w:delText>:</w:delText>
          </w:r>
        </w:del>
      </w:moveTo>
      <w:ins w:id="244" w:author="Melzer, Stefanie" w:date="2018-10-26T10:41:00Z">
        <w:r>
          <w:t xml:space="preserve"> überprüft.</w:t>
        </w:r>
      </w:ins>
    </w:p>
    <w:moveToRangeEnd w:id="240"/>
    <w:p w14:paraId="0FAD0895" w14:textId="7054301C" w:rsidR="00A21479" w:rsidRPr="00352D60" w:rsidRDefault="00A21479">
      <w:pPr>
        <w:spacing w:after="160" w:line="259" w:lineRule="auto"/>
        <w:ind w:right="0"/>
        <w:jc w:val="left"/>
        <w:pPrChange w:id="245" w:author="Melzer, Stefanie" w:date="2018-10-26T10:39:00Z">
          <w:pPr>
            <w:spacing w:after="160" w:line="259" w:lineRule="auto"/>
            <w:ind w:left="360" w:right="0"/>
            <w:jc w:val="left"/>
          </w:pPr>
        </w:pPrChange>
      </w:pPr>
      <w:del w:id="246" w:author="Melzer, Stefanie" w:date="2018-10-26T10:40:00Z">
        <w:r w:rsidRPr="00352D60" w:rsidDel="003035BF">
          <w:delText>Sie müssen den</w:delText>
        </w:r>
      </w:del>
      <w:ins w:id="247" w:author="Melzer, Stefanie" w:date="2018-10-26T10:40:00Z">
        <w:r w:rsidR="003035BF">
          <w:t>Der</w:t>
        </w:r>
      </w:ins>
      <w:r w:rsidRPr="00352D60">
        <w:t xml:space="preserve"> Treiber</w:t>
      </w:r>
      <w:ins w:id="248" w:author="Melzer, Stefanie" w:date="2018-10-26T10:40:00Z">
        <w:r w:rsidR="003035BF">
          <w:t xml:space="preserve"> muss</w:t>
        </w:r>
      </w:ins>
      <w:r w:rsidRPr="00352D60">
        <w:t xml:space="preserve"> unter "C:\Program Files\NVIDIA Corporation\ installier</w:t>
      </w:r>
      <w:ins w:id="249" w:author="Melzer, Stefanie" w:date="2018-10-26T10:40:00Z">
        <w:r w:rsidR="003035BF">
          <w:t>t</w:t>
        </w:r>
      </w:ins>
      <w:del w:id="250" w:author="Melzer, Stefanie" w:date="2018-10-26T10:40:00Z">
        <w:r w:rsidRPr="00352D60" w:rsidDel="003035BF">
          <w:delText>en haben</w:delText>
        </w:r>
      </w:del>
      <w:ins w:id="251" w:author="Melzer, Stefanie" w:date="2018-10-26T10:40:00Z">
        <w:r w:rsidR="003035BF">
          <w:t xml:space="preserve"> sein</w:t>
        </w:r>
      </w:ins>
      <w:r w:rsidRPr="00352D60">
        <w:t>.</w:t>
      </w:r>
    </w:p>
    <w:p w14:paraId="06EDA3CE" w14:textId="59D4987B" w:rsidR="00654617" w:rsidDel="003035BF" w:rsidRDefault="00A21479" w:rsidP="00A21479">
      <w:pPr>
        <w:spacing w:after="160" w:line="259" w:lineRule="auto"/>
        <w:ind w:left="360" w:right="0"/>
        <w:jc w:val="left"/>
        <w:rPr>
          <w:del w:id="252" w:author="Melzer, Stefanie" w:date="2018-10-26T10:41:00Z"/>
        </w:rPr>
      </w:pPr>
      <w:r w:rsidRPr="00352D60">
        <w:t xml:space="preserve">Auch hier </w:t>
      </w:r>
      <w:del w:id="253" w:author="Melzer, Stefanie" w:date="2018-10-26T10:41:00Z">
        <w:r w:rsidRPr="00352D60" w:rsidDel="003035BF">
          <w:delText>möchte ich Dich bitten</w:delText>
        </w:r>
      </w:del>
      <w:ins w:id="254" w:author="Melzer, Stefanie" w:date="2018-10-26T10:41:00Z">
        <w:r w:rsidR="003035BF">
          <w:t>ist es wichtig</w:t>
        </w:r>
      </w:ins>
      <w:r w:rsidRPr="00352D60">
        <w:t>, mit den Versionsnummern pingelig zu sein. Ich habe herausgefunden, dass es nicht viel Versionstoleranz in den Tools gibt.</w:t>
      </w:r>
    </w:p>
    <w:p w14:paraId="4BEA9547" w14:textId="77777777" w:rsidR="003035BF" w:rsidRDefault="003035BF" w:rsidP="00A21479">
      <w:pPr>
        <w:spacing w:after="160" w:line="259" w:lineRule="auto"/>
        <w:ind w:left="360" w:right="0"/>
        <w:jc w:val="left"/>
        <w:rPr>
          <w:ins w:id="255" w:author="Melzer, Stefanie" w:date="2018-10-26T10:41:00Z"/>
        </w:rPr>
      </w:pPr>
    </w:p>
    <w:p w14:paraId="4823FC8A" w14:textId="5403B029" w:rsidR="00290B84" w:rsidRPr="00352D60" w:rsidRDefault="003035BF">
      <w:pPr>
        <w:spacing w:after="160" w:line="259" w:lineRule="auto"/>
        <w:ind w:right="0"/>
        <w:jc w:val="left"/>
        <w:pPrChange w:id="256" w:author="Melzer, Stefanie" w:date="2018-10-26T10:41:00Z">
          <w:pPr>
            <w:pStyle w:val="berschrift3"/>
          </w:pPr>
        </w:pPrChange>
      </w:pPr>
      <w:ins w:id="257" w:author="Melzer, Stefanie" w:date="2018-10-26T10:42:00Z">
        <w:r>
          <w:t xml:space="preserve">Im dritten Schritt prüfe ich nun die </w:t>
        </w:r>
      </w:ins>
      <w:del w:id="258" w:author="Melzer, Stefanie" w:date="2018-10-26T10:42:00Z">
        <w:r w:rsidR="00A21479" w:rsidRPr="00352D60" w:rsidDel="003035BF">
          <w:delText>Prüfe die</w:delText>
        </w:r>
        <w:r w:rsidR="00654617" w:rsidRPr="00352D60" w:rsidDel="003035BF">
          <w:delText xml:space="preserve"> </w:delText>
        </w:r>
      </w:del>
      <w:r w:rsidR="00654617" w:rsidRPr="00352D60">
        <w:t xml:space="preserve">NVIDIA </w:t>
      </w:r>
      <w:r w:rsidR="00A21479" w:rsidRPr="00352D60">
        <w:t>Einstellungen</w:t>
      </w:r>
      <w:r w:rsidR="00654617" w:rsidRPr="00352D60">
        <w:t>.</w:t>
      </w:r>
    </w:p>
    <w:p w14:paraId="1B0A65D0" w14:textId="7FB5FF43" w:rsidR="00290B84" w:rsidRDefault="00654617" w:rsidP="00290B84">
      <w:pPr>
        <w:spacing w:after="160" w:line="259" w:lineRule="auto"/>
        <w:ind w:left="360" w:right="0"/>
        <w:jc w:val="left"/>
        <w:rPr>
          <w:ins w:id="259" w:author="Höhne, Johannes" w:date="2018-10-29T15:00:00Z"/>
        </w:rPr>
      </w:pPr>
      <w:r w:rsidRPr="00352D60">
        <w:rPr>
          <w:noProof/>
        </w:rPr>
        <w:lastRenderedPageBreak/>
        <w:drawing>
          <wp:inline distT="0" distB="0" distL="0" distR="0" wp14:anchorId="1F39FB0C" wp14:editId="09B8C182">
            <wp:extent cx="5760720" cy="3349625"/>
            <wp:effectExtent l="152400" t="152400" r="354330" b="36512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EA2C2" w14:textId="3124B7DB" w:rsidR="00724840" w:rsidRPr="00352D60" w:rsidRDefault="00724840" w:rsidP="00290B84">
      <w:pPr>
        <w:spacing w:after="160" w:line="259" w:lineRule="auto"/>
        <w:ind w:left="360" w:right="0"/>
        <w:jc w:val="left"/>
      </w:pPr>
      <w:proofErr w:type="spellStart"/>
      <w:ins w:id="260" w:author="Höhne, Johannes" w:date="2018-10-29T15:00:00Z">
        <w:r>
          <w:t>Abb</w:t>
        </w:r>
        <w:proofErr w:type="spellEnd"/>
        <w:r>
          <w:t xml:space="preserve"> 7: Der NVIDIA Hochleistungsprozessor sollte hier ausgewählt sein</w:t>
        </w:r>
      </w:ins>
    </w:p>
    <w:p w14:paraId="65B1B90D" w14:textId="40F3F808" w:rsidR="00654617" w:rsidRPr="00352D60" w:rsidRDefault="00703FDA" w:rsidP="00290B84">
      <w:pPr>
        <w:spacing w:after="160" w:line="259" w:lineRule="auto"/>
        <w:ind w:left="360" w:right="0"/>
        <w:jc w:val="left"/>
      </w:pPr>
      <w:ins w:id="261" w:author="Melzer, Stefanie" w:date="2018-10-26T10:42:00Z">
        <w:r>
          <w:t xml:space="preserve">Wenn </w:t>
        </w:r>
      </w:ins>
      <w:ins w:id="262" w:author="Melzer, Stefanie" w:date="2018-10-29T14:03:00Z">
        <w:r>
          <w:t>man</w:t>
        </w:r>
      </w:ins>
      <w:ins w:id="263" w:author="Melzer, Stefanie" w:date="2018-10-26T10:42:00Z">
        <w:r w:rsidR="009445EB">
          <w:t xml:space="preserve"> mit der </w:t>
        </w:r>
      </w:ins>
      <w:ins w:id="264" w:author="Melzer, Stefanie" w:date="2018-10-26T10:43:00Z">
        <w:r w:rsidR="009445EB" w:rsidRPr="00352D60">
          <w:t xml:space="preserve">rechten Maustaste auf </w:t>
        </w:r>
      </w:ins>
      <w:ins w:id="265" w:author="Melzer, Stefanie" w:date="2018-10-29T14:03:00Z">
        <w:r>
          <w:t>den</w:t>
        </w:r>
      </w:ins>
      <w:ins w:id="266" w:author="Melzer, Stefanie" w:date="2018-10-26T10:43:00Z">
        <w:r w:rsidR="009445EB" w:rsidRPr="00352D60">
          <w:t xml:space="preserve"> Desktop </w:t>
        </w:r>
        <w:r w:rsidR="009445EB">
          <w:t>klick</w:t>
        </w:r>
      </w:ins>
      <w:ins w:id="267" w:author="Melzer, Stefanie" w:date="2018-10-29T14:03:00Z">
        <w:r>
          <w:t>t</w:t>
        </w:r>
      </w:ins>
      <w:ins w:id="268" w:author="Melzer, Stefanie" w:date="2018-10-26T10:43:00Z">
        <w:r w:rsidR="009445EB">
          <w:t xml:space="preserve">, </w:t>
        </w:r>
      </w:ins>
      <w:ins w:id="269" w:author="Melzer, Stefanie" w:date="2018-10-29T14:03:00Z">
        <w:r>
          <w:t>bekommt man</w:t>
        </w:r>
      </w:ins>
      <w:ins w:id="270" w:author="Melzer, Stefanie" w:date="2018-10-26T10:43:00Z">
        <w:r w:rsidR="009445EB">
          <w:t xml:space="preserve"> </w:t>
        </w:r>
      </w:ins>
      <w:del w:id="271" w:author="Melzer, Stefanie" w:date="2018-10-26T10:43:00Z">
        <w:r w:rsidR="00A21479" w:rsidRPr="00352D60" w:rsidDel="009445EB">
          <w:delText xml:space="preserve">Du solltest </w:delText>
        </w:r>
      </w:del>
      <w:r w:rsidR="00A21479" w:rsidRPr="00352D60">
        <w:t xml:space="preserve">den Menüpunkt "NVIDIA Systemsteuerung" </w:t>
      </w:r>
      <w:del w:id="272" w:author="Melzer, Stefanie" w:date="2018-10-26T10:43:00Z">
        <w:r w:rsidR="00A21479" w:rsidRPr="00352D60" w:rsidDel="009445EB">
          <w:delText>haben, wenn du mit der rechten Maustaste auf deinen Desktop klickst</w:delText>
        </w:r>
      </w:del>
      <w:del w:id="273" w:author="Melzer, Stefanie" w:date="2018-10-29T14:04:00Z">
        <w:r w:rsidR="00A21479" w:rsidRPr="00352D60" w:rsidDel="00703FDA">
          <w:delText xml:space="preserve">. </w:delText>
        </w:r>
      </w:del>
      <w:r w:rsidR="00A21479" w:rsidRPr="00352D60">
        <w:t>(</w:t>
      </w:r>
      <w:del w:id="274" w:author="Melzer, Stefanie" w:date="2018-10-29T14:04:00Z">
        <w:r w:rsidR="00A21479" w:rsidRPr="00352D60" w:rsidDel="00703FDA">
          <w:delText>W</w:delText>
        </w:r>
      </w:del>
      <w:ins w:id="275" w:author="Melzer, Stefanie" w:date="2018-10-29T14:04:00Z">
        <w:r>
          <w:t>w</w:t>
        </w:r>
      </w:ins>
      <w:r w:rsidR="00A21479" w:rsidRPr="00352D60">
        <w:t xml:space="preserve">enn nicht, dann versuche den Treiber von NVIDIA herunterzuladen und zu installieren. Das funktionierte bei mir nicht, da Windows den Treiber nach jedem Neustart entfernt hat, aber </w:t>
      </w:r>
      <w:proofErr w:type="gramStart"/>
      <w:r w:rsidR="00A21479" w:rsidRPr="00352D60">
        <w:t>vielleicht....</w:t>
      </w:r>
      <w:proofErr w:type="gramEnd"/>
      <w:r w:rsidR="00A21479" w:rsidRPr="00352D60">
        <w:t>)</w:t>
      </w:r>
      <w:ins w:id="276" w:author="Melzer, Stefanie" w:date="2018-10-29T14:04:00Z">
        <w:r>
          <w:t>.</w:t>
        </w:r>
      </w:ins>
    </w:p>
    <w:p w14:paraId="6E150FCC" w14:textId="7FF9D06F" w:rsidR="00654617" w:rsidRPr="00352D60" w:rsidRDefault="00654617">
      <w:pPr>
        <w:pStyle w:val="berschrift2"/>
        <w:numPr>
          <w:ilvl w:val="0"/>
          <w:numId w:val="47"/>
        </w:numPr>
        <w:pPrChange w:id="277" w:author="Melzer, Stefanie" w:date="2018-10-29T14:02:00Z">
          <w:pPr>
            <w:pStyle w:val="berschrift2"/>
          </w:pPr>
        </w:pPrChange>
      </w:pPr>
      <w:r w:rsidRPr="00352D60">
        <w:t>CUDA 9.0</w:t>
      </w:r>
      <w:r w:rsidR="00A21479" w:rsidRPr="00352D60">
        <w:t xml:space="preserve"> installieren</w:t>
      </w:r>
    </w:p>
    <w:p w14:paraId="417F9B19" w14:textId="2A30649C" w:rsidR="00290B84" w:rsidRPr="00352D60" w:rsidRDefault="00A21479" w:rsidP="00654617">
      <w:r w:rsidRPr="00352D60">
        <w:rPr>
          <w:b/>
        </w:rPr>
        <w:t>CUDA</w:t>
      </w:r>
      <w:r w:rsidRPr="00352D60">
        <w:t xml:space="preserve"> ist das API-Gateway zu Deinem NVIDIA Grafikprozessor, um C++-Zugriff darauf zu haben. Über </w:t>
      </w:r>
      <w:r w:rsidRPr="00352D60">
        <w:rPr>
          <w:b/>
        </w:rPr>
        <w:t>CUAD</w:t>
      </w:r>
      <w:r w:rsidRPr="00352D60">
        <w:t xml:space="preserve"> </w:t>
      </w:r>
      <w:del w:id="278" w:author="Melzer, Stefanie" w:date="2018-10-26T10:46:00Z">
        <w:r w:rsidRPr="00352D60" w:rsidDel="00C04F78">
          <w:delText>kannst Du Dein</w:delText>
        </w:r>
      </w:del>
      <w:ins w:id="279" w:author="Melzer, Stefanie" w:date="2018-10-26T10:46:00Z">
        <w:r w:rsidR="00C04F78">
          <w:t>kann man ein</w:t>
        </w:r>
      </w:ins>
      <w:r w:rsidRPr="00352D60">
        <w:t xml:space="preserve"> Deep Neuronal Network massiv parallel berechnen lassen. Allerdings benötig</w:t>
      </w:r>
      <w:del w:id="280" w:author="Melzer, Stefanie" w:date="2018-10-26T10:46:00Z">
        <w:r w:rsidRPr="00352D60" w:rsidDel="00C04F78">
          <w:delText>s</w:delText>
        </w:r>
      </w:del>
      <w:r w:rsidRPr="00352D60">
        <w:t xml:space="preserve">t </w:t>
      </w:r>
      <w:del w:id="281" w:author="Melzer, Stefanie" w:date="2018-10-26T10:46:00Z">
        <w:r w:rsidRPr="00352D60" w:rsidDel="00C04F78">
          <w:delText>Du</w:delText>
        </w:r>
      </w:del>
      <w:ins w:id="282" w:author="Melzer, Stefanie" w:date="2018-10-26T10:46:00Z">
        <w:r w:rsidR="00C04F78">
          <w:t>man</w:t>
        </w:r>
      </w:ins>
      <w:r w:rsidRPr="00352D60">
        <w:t xml:space="preserve"> genau die Version "</w:t>
      </w:r>
      <w:r w:rsidRPr="00352D60">
        <w:rPr>
          <w:b/>
        </w:rPr>
        <w:t>cuda_9.0.176.1_windows</w:t>
      </w:r>
      <w:r w:rsidRPr="00352D60">
        <w:t xml:space="preserve">" und alle Patches. Es ist ein wenig schwierig, sie zu finden, da es sich bereits um ältere Versionen handelt. </w:t>
      </w:r>
      <w:ins w:id="283" w:author="Melzer, Stefanie" w:date="2018-10-26T10:46:00Z">
        <w:r w:rsidR="00C04F78">
          <w:t>Ein</w:t>
        </w:r>
      </w:ins>
      <w:ins w:id="284" w:author="Melzer, Stefanie" w:date="2018-10-26T11:02:00Z">
        <w:r w:rsidR="005F1764">
          <w:t>ig</w:t>
        </w:r>
      </w:ins>
      <w:ins w:id="285" w:author="Melzer, Stefanie" w:date="2018-10-26T10:46:00Z">
        <w:r w:rsidR="00C04F78">
          <w:t>e Screenshots dazu finden sich hier</w:t>
        </w:r>
      </w:ins>
      <w:del w:id="286" w:author="Melzer, Stefanie" w:date="2018-10-26T10:46:00Z">
        <w:r w:rsidRPr="00352D60" w:rsidDel="00C04F78">
          <w:delText>Schau Dir</w:delText>
        </w:r>
      </w:del>
      <w:del w:id="287" w:author="Melzer, Stefanie" w:date="2018-10-26T10:47:00Z">
        <w:r w:rsidRPr="00352D60" w:rsidDel="00C04F78">
          <w:delText xml:space="preserve"> dazu bitte die Screenshots an</w:delText>
        </w:r>
      </w:del>
      <w:r w:rsidRPr="00352D60">
        <w:t>:</w:t>
      </w:r>
    </w:p>
    <w:p w14:paraId="26B8EF71" w14:textId="77777777" w:rsidR="00290B84" w:rsidRPr="00352D60" w:rsidRDefault="00092CF3" w:rsidP="00654617">
      <w:pPr>
        <w:rPr>
          <w:rStyle w:val="Hyperlink"/>
        </w:rPr>
      </w:pPr>
      <w:hyperlink r:id="rId22" w:history="1">
        <w:r w:rsidR="00654617" w:rsidRPr="00352D60">
          <w:rPr>
            <w:rStyle w:val="Hyperlink"/>
          </w:rPr>
          <w:t>https://developer.nvidia.com/cuda-downloads</w:t>
        </w:r>
      </w:hyperlink>
    </w:p>
    <w:p w14:paraId="390BEA6A" w14:textId="68AE18B0" w:rsidR="00654617" w:rsidRDefault="00654617" w:rsidP="00654617">
      <w:pPr>
        <w:rPr>
          <w:ins w:id="288" w:author="Höhne, Johannes" w:date="2018-10-29T15:01:00Z"/>
          <w:color w:val="0000FF"/>
          <w:u w:val="single"/>
        </w:rPr>
      </w:pPr>
      <w:commentRangeStart w:id="289"/>
      <w:r w:rsidRPr="00352D60">
        <w:rPr>
          <w:noProof/>
        </w:rPr>
        <w:lastRenderedPageBreak/>
        <w:drawing>
          <wp:inline distT="0" distB="0" distL="0" distR="0" wp14:anchorId="2DAA3EB8" wp14:editId="10942060">
            <wp:extent cx="5760720" cy="4360545"/>
            <wp:effectExtent l="152400" t="152400" r="354330" b="36385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289"/>
      <w:r w:rsidR="005F1764">
        <w:rPr>
          <w:rStyle w:val="Kommentarzeichen"/>
        </w:rPr>
        <w:commentReference w:id="289"/>
      </w:r>
    </w:p>
    <w:p w14:paraId="79F5F765" w14:textId="5075BC62" w:rsidR="00724840" w:rsidRPr="00724840" w:rsidRDefault="00724840" w:rsidP="00654617">
      <w:pPr>
        <w:rPr>
          <w:rPrChange w:id="290" w:author="Höhne, Johannes" w:date="2018-10-29T15:02:00Z">
            <w:rPr>
              <w:color w:val="0000FF"/>
              <w:u w:val="single"/>
            </w:rPr>
          </w:rPrChange>
        </w:rPr>
      </w:pPr>
      <w:proofErr w:type="spellStart"/>
      <w:ins w:id="291" w:author="Höhne, Johannes" w:date="2018-10-29T15:01:00Z">
        <w:r>
          <w:rPr>
            <w:rPrChange w:id="292" w:author="Höhne, Johannes" w:date="2018-10-29T15:02:00Z">
              <w:rPr/>
            </w:rPrChange>
          </w:rPr>
          <w:t>Abb</w:t>
        </w:r>
        <w:proofErr w:type="spellEnd"/>
        <w:r>
          <w:rPr>
            <w:rPrChange w:id="293" w:author="Höhne, Johannes" w:date="2018-10-29T15:02:00Z">
              <w:rPr/>
            </w:rPrChange>
          </w:rPr>
          <w:t xml:space="preserve"> 8: </w:t>
        </w:r>
      </w:ins>
      <w:ins w:id="294" w:author="Höhne, Johannes" w:date="2018-10-29T15:02:00Z">
        <w:r>
          <w:t>H</w:t>
        </w:r>
      </w:ins>
      <w:ins w:id="295" w:author="Höhne, Johannes" w:date="2018-10-29T15:01:00Z">
        <w:r w:rsidRPr="00724840">
          <w:rPr>
            <w:rPrChange w:id="296" w:author="Höhne, Johannes" w:date="2018-10-29T15:02:00Z">
              <w:rPr>
                <w:color w:val="0000FF"/>
                <w:u w:val="single"/>
              </w:rPr>
            </w:rPrChange>
          </w:rPr>
          <w:t xml:space="preserve">inter dem Button </w:t>
        </w:r>
      </w:ins>
      <w:ins w:id="297" w:author="Höhne, Johannes" w:date="2018-10-29T15:02:00Z">
        <w:r w:rsidRPr="00724840">
          <w:rPr>
            <w:rPrChange w:id="298" w:author="Höhne, Johannes" w:date="2018-10-29T15:02:00Z">
              <w:rPr>
                <w:color w:val="0000FF"/>
                <w:u w:val="single"/>
              </w:rPr>
            </w:rPrChange>
          </w:rPr>
          <w:t>„Legacy Releases“ verbergen sich die älteren Versionen</w:t>
        </w:r>
      </w:ins>
    </w:p>
    <w:p w14:paraId="1EED474F" w14:textId="77777777" w:rsidR="00290B84" w:rsidRPr="00352D60" w:rsidRDefault="00290B84" w:rsidP="00654617">
      <w:pPr>
        <w:rPr>
          <w:color w:val="0000FF"/>
          <w:u w:val="single"/>
        </w:rPr>
      </w:pPr>
    </w:p>
    <w:p w14:paraId="192CAE2A" w14:textId="4FC8D43E" w:rsidR="00654617" w:rsidRDefault="00654617" w:rsidP="00654617">
      <w:pPr>
        <w:rPr>
          <w:ins w:id="299" w:author="Höhne, Johannes" w:date="2018-10-29T15:03:00Z"/>
        </w:rPr>
      </w:pPr>
      <w:commentRangeStart w:id="300"/>
      <w:r w:rsidRPr="00352D60">
        <w:rPr>
          <w:noProof/>
        </w:rPr>
        <w:lastRenderedPageBreak/>
        <w:drawing>
          <wp:inline distT="0" distB="0" distL="0" distR="0" wp14:anchorId="41D0FD77" wp14:editId="6B8055D0">
            <wp:extent cx="5760720" cy="4525645"/>
            <wp:effectExtent l="152400" t="152400" r="354330" b="3702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00"/>
      <w:r w:rsidR="005F1764">
        <w:rPr>
          <w:rStyle w:val="Kommentarzeichen"/>
        </w:rPr>
        <w:commentReference w:id="300"/>
      </w:r>
    </w:p>
    <w:p w14:paraId="668323CA" w14:textId="492FE473" w:rsidR="00724840" w:rsidRPr="00352D60" w:rsidRDefault="00724840" w:rsidP="00654617">
      <w:proofErr w:type="spellStart"/>
      <w:ins w:id="301" w:author="Höhne, Johannes" w:date="2018-10-29T15:03:00Z">
        <w:r>
          <w:t>Abb</w:t>
        </w:r>
        <w:proofErr w:type="spellEnd"/>
        <w:r>
          <w:t xml:space="preserve"> 9: Hier kommt es auf die genaue CUDA Toolkit Versionsnummer an.</w:t>
        </w:r>
      </w:ins>
    </w:p>
    <w:p w14:paraId="20AA08C6" w14:textId="1A8BD822" w:rsidR="00290B84" w:rsidRDefault="00654617" w:rsidP="00654617">
      <w:pPr>
        <w:rPr>
          <w:ins w:id="302" w:author="Höhne, Johannes" w:date="2018-10-29T15:13:00Z"/>
        </w:rPr>
      </w:pPr>
      <w:commentRangeStart w:id="303"/>
      <w:r w:rsidRPr="00352D60">
        <w:rPr>
          <w:noProof/>
        </w:rPr>
        <w:lastRenderedPageBreak/>
        <w:drawing>
          <wp:inline distT="0" distB="0" distL="0" distR="0" wp14:anchorId="405921D4" wp14:editId="63A87A89">
            <wp:extent cx="5760720" cy="8387620"/>
            <wp:effectExtent l="152400" t="152400" r="354330" b="35687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609" cy="8388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03"/>
      <w:r w:rsidR="005F1764">
        <w:rPr>
          <w:rStyle w:val="Kommentarzeichen"/>
        </w:rPr>
        <w:commentReference w:id="303"/>
      </w:r>
    </w:p>
    <w:p w14:paraId="01EF5ECE" w14:textId="2E124580" w:rsidR="002D15BF" w:rsidRPr="00352D60" w:rsidRDefault="002D15BF" w:rsidP="00654617">
      <w:proofErr w:type="spellStart"/>
      <w:ins w:id="304" w:author="Höhne, Johannes" w:date="2018-10-29T15:13:00Z">
        <w:r>
          <w:lastRenderedPageBreak/>
          <w:t>Abb</w:t>
        </w:r>
        <w:proofErr w:type="spellEnd"/>
        <w:r>
          <w:t xml:space="preserve"> 10. </w:t>
        </w:r>
      </w:ins>
      <w:ins w:id="305" w:author="Höhne, Johannes" w:date="2018-10-29T15:14:00Z">
        <w:r>
          <w:t xml:space="preserve">Den </w:t>
        </w:r>
        <w:proofErr w:type="spellStart"/>
        <w:r>
          <w:t>Baseinstaller</w:t>
        </w:r>
        <w:proofErr w:type="spellEnd"/>
        <w:r>
          <w:t xml:space="preserve"> und alle Patches herunterladen</w:t>
        </w:r>
      </w:ins>
    </w:p>
    <w:p w14:paraId="6E1C37BD" w14:textId="77777777" w:rsidR="00290B84" w:rsidRPr="00352D60" w:rsidRDefault="00290B84" w:rsidP="00654617"/>
    <w:p w14:paraId="220CB98F" w14:textId="3C594866" w:rsidR="00A21479" w:rsidRPr="00352D60" w:rsidRDefault="00A21479" w:rsidP="00A21479">
      <w:del w:id="306" w:author="Melzer, Stefanie" w:date="2018-10-26T11:03:00Z">
        <w:r w:rsidRPr="00352D60" w:rsidDel="005F1764">
          <w:delText>Laden Sie</w:delText>
        </w:r>
      </w:del>
      <w:ins w:id="307" w:author="Melzer, Stefanie" w:date="2018-10-26T11:03:00Z">
        <w:r w:rsidR="00505A76">
          <w:t>Nun l</w:t>
        </w:r>
      </w:ins>
      <w:ins w:id="308" w:author="Melzer, Stefanie" w:date="2018-10-29T14:05:00Z">
        <w:r w:rsidR="00505A76">
          <w:t>ädt</w:t>
        </w:r>
      </w:ins>
      <w:ins w:id="309" w:author="Melzer, Stefanie" w:date="2018-10-26T11:03:00Z">
        <w:r w:rsidR="005F1764">
          <w:t xml:space="preserve"> </w:t>
        </w:r>
      </w:ins>
      <w:ins w:id="310" w:author="Melzer, Stefanie" w:date="2018-10-29T14:05:00Z">
        <w:r w:rsidR="00505A76">
          <w:t>man</w:t>
        </w:r>
      </w:ins>
      <w:r w:rsidRPr="00352D60">
        <w:t xml:space="preserve"> den </w:t>
      </w:r>
      <w:r w:rsidRPr="00352D60">
        <w:rPr>
          <w:b/>
        </w:rPr>
        <w:t>Basis-Installer</w:t>
      </w:r>
      <w:r w:rsidRPr="00352D60">
        <w:t xml:space="preserve"> und alle </w:t>
      </w:r>
      <w:r w:rsidRPr="00352D60">
        <w:rPr>
          <w:b/>
        </w:rPr>
        <w:t>Patches</w:t>
      </w:r>
      <w:r w:rsidRPr="00352D60">
        <w:t xml:space="preserve"> herunter.</w:t>
      </w:r>
    </w:p>
    <w:p w14:paraId="351281B4" w14:textId="463BB373" w:rsidR="00290B84" w:rsidRPr="00352D60" w:rsidRDefault="005F1764" w:rsidP="00A21479">
      <w:ins w:id="311" w:author="Melzer, Stefanie" w:date="2018-10-26T11:03:00Z">
        <w:r>
          <w:t xml:space="preserve">Dann </w:t>
        </w:r>
      </w:ins>
      <w:del w:id="312" w:author="Melzer, Stefanie" w:date="2018-10-26T11:03:00Z">
        <w:r w:rsidR="00A21479" w:rsidRPr="00352D60" w:rsidDel="005F1764">
          <w:delText>I</w:delText>
        </w:r>
      </w:del>
      <w:ins w:id="313" w:author="Melzer, Stefanie" w:date="2018-10-26T11:03:00Z">
        <w:r>
          <w:t>i</w:t>
        </w:r>
      </w:ins>
      <w:r w:rsidR="00A21479" w:rsidRPr="00352D60">
        <w:t>nstallier</w:t>
      </w:r>
      <w:ins w:id="314" w:author="Melzer, Stefanie" w:date="2018-10-29T14:05:00Z">
        <w:r w:rsidR="00505A76">
          <w:t>t</w:t>
        </w:r>
      </w:ins>
      <w:del w:id="315" w:author="Melzer, Stefanie" w:date="2018-10-29T14:05:00Z">
        <w:r w:rsidR="00A21479" w:rsidRPr="00352D60" w:rsidDel="00505A76">
          <w:delText>e</w:delText>
        </w:r>
      </w:del>
      <w:ins w:id="316" w:author="Melzer, Stefanie" w:date="2018-10-26T11:03:00Z">
        <w:r w:rsidR="00505A76">
          <w:t xml:space="preserve"> </w:t>
        </w:r>
      </w:ins>
      <w:ins w:id="317" w:author="Melzer, Stefanie" w:date="2018-10-29T14:05:00Z">
        <w:r w:rsidR="00505A76">
          <w:t>man</w:t>
        </w:r>
      </w:ins>
      <w:del w:id="318" w:author="Melzer, Stefanie" w:date="2018-10-26T11:03:00Z">
        <w:r w:rsidR="00A21479" w:rsidRPr="00352D60" w:rsidDel="005F1764">
          <w:delText>n Sie dann</w:delText>
        </w:r>
      </w:del>
      <w:r w:rsidR="00A21479" w:rsidRPr="00352D60">
        <w:t xml:space="preserve"> </w:t>
      </w:r>
      <w:del w:id="319" w:author="Melzer, Stefanie" w:date="2018-10-29T14:05:00Z">
        <w:r w:rsidR="00A21479" w:rsidRPr="00352D60" w:rsidDel="00505A76">
          <w:delText xml:space="preserve">zunächst </w:delText>
        </w:r>
      </w:del>
      <w:r w:rsidR="00A21479" w:rsidRPr="00352D60">
        <w:t>den "</w:t>
      </w:r>
      <w:r w:rsidR="00A21479" w:rsidRPr="00352D60">
        <w:rPr>
          <w:b/>
        </w:rPr>
        <w:t>Base Installer</w:t>
      </w:r>
      <w:r w:rsidR="00A21479" w:rsidRPr="00352D60">
        <w:t xml:space="preserve">". </w:t>
      </w:r>
      <w:ins w:id="320" w:author="Melzer, Stefanie" w:date="2018-10-26T11:04:00Z">
        <w:r w:rsidR="000075D7">
          <w:t>Das Programm</w:t>
        </w:r>
      </w:ins>
      <w:del w:id="321" w:author="Melzer, Stefanie" w:date="2018-10-26T11:04:00Z">
        <w:r w:rsidR="00A21479" w:rsidRPr="00352D60" w:rsidDel="000075D7">
          <w:delText>Es</w:delText>
        </w:r>
      </w:del>
      <w:r w:rsidR="00A21479" w:rsidRPr="00352D60">
        <w:t xml:space="preserve"> warnte mich, dass es einen Versionskonflikt gibt. Ich habe diese Warnung aber ignoriert und die Installation fortgesetzt.</w:t>
      </w:r>
    </w:p>
    <w:p w14:paraId="719AA420" w14:textId="77777777" w:rsidR="00290B84" w:rsidRPr="00352D60" w:rsidRDefault="00290B84" w:rsidP="00654617"/>
    <w:p w14:paraId="6BFFCD00" w14:textId="0E010855" w:rsidR="00290B84" w:rsidRDefault="00654617" w:rsidP="00654617">
      <w:pPr>
        <w:rPr>
          <w:ins w:id="322" w:author="Höhne, Johannes" w:date="2018-10-29T15:15:00Z"/>
        </w:rPr>
      </w:pPr>
      <w:r w:rsidRPr="00352D60">
        <w:rPr>
          <w:noProof/>
        </w:rPr>
        <w:drawing>
          <wp:inline distT="0" distB="0" distL="0" distR="0" wp14:anchorId="0C9C2D52" wp14:editId="4F5B4F95">
            <wp:extent cx="5760720" cy="4257675"/>
            <wp:effectExtent l="152400" t="152400" r="354330" b="3714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96DA2" w14:textId="29FEAD97" w:rsidR="002D15BF" w:rsidRDefault="002D15BF" w:rsidP="00654617">
      <w:pPr>
        <w:rPr>
          <w:ins w:id="323" w:author="Höhne, Johannes" w:date="2018-10-29T15:15:00Z"/>
        </w:rPr>
      </w:pPr>
      <w:proofErr w:type="spellStart"/>
      <w:ins w:id="324" w:author="Höhne, Johannes" w:date="2018-10-29T15:15:00Z">
        <w:r>
          <w:t>Abb</w:t>
        </w:r>
        <w:proofErr w:type="spellEnd"/>
        <w:r>
          <w:t xml:space="preserve"> 11: Die Sicherheitswarnung kann man ignorieren</w:t>
        </w:r>
      </w:ins>
    </w:p>
    <w:p w14:paraId="16A7901C" w14:textId="355034D3" w:rsidR="002D15BF" w:rsidRDefault="002D15BF" w:rsidP="00654617">
      <w:pPr>
        <w:rPr>
          <w:ins w:id="325" w:author="Höhne, Johannes" w:date="2018-10-29T15:15:00Z"/>
        </w:rPr>
      </w:pPr>
    </w:p>
    <w:p w14:paraId="61075466" w14:textId="77777777" w:rsidR="002D15BF" w:rsidRPr="00352D60" w:rsidRDefault="002D15BF" w:rsidP="00654617"/>
    <w:p w14:paraId="665BCCA7" w14:textId="57596D6F" w:rsidR="00654617" w:rsidRPr="00352D60" w:rsidRDefault="00A21479" w:rsidP="00654617">
      <w:r w:rsidRPr="00352D60">
        <w:t xml:space="preserve">Danach </w:t>
      </w:r>
      <w:del w:id="326" w:author="Melzer, Stefanie" w:date="2018-10-26T11:05:00Z">
        <w:r w:rsidRPr="00352D60" w:rsidDel="000075D7">
          <w:delText>kannst Du</w:delText>
        </w:r>
      </w:del>
      <w:ins w:id="327" w:author="Melzer, Stefanie" w:date="2018-10-26T11:05:00Z">
        <w:r w:rsidR="000075D7">
          <w:t>konnte ich</w:t>
        </w:r>
      </w:ins>
      <w:r w:rsidRPr="00352D60">
        <w:t xml:space="preserve"> alle Patches in aufsteigender Reihenfolge installieren.</w:t>
      </w:r>
    </w:p>
    <w:p w14:paraId="6AC7159B" w14:textId="2FCF1BB9" w:rsidR="00654617" w:rsidRPr="00352D60" w:rsidRDefault="00A21479">
      <w:pPr>
        <w:pStyle w:val="berschrift2"/>
        <w:numPr>
          <w:ilvl w:val="0"/>
          <w:numId w:val="47"/>
        </w:numPr>
        <w:pPrChange w:id="328" w:author="Melzer, Stefanie" w:date="2018-10-29T14:04:00Z">
          <w:pPr>
            <w:pStyle w:val="berschrift2"/>
          </w:pPr>
        </w:pPrChange>
      </w:pPr>
      <w:r w:rsidRPr="00352D60">
        <w:t>Installiere</w:t>
      </w:r>
      <w:r w:rsidR="00654617" w:rsidRPr="00352D60">
        <w:t xml:space="preserve"> cuDNN </w:t>
      </w:r>
    </w:p>
    <w:p w14:paraId="5D1D515D" w14:textId="7EEA65E1" w:rsidR="00290B84" w:rsidRPr="00352D60" w:rsidRDefault="00A21479" w:rsidP="00654617">
      <w:del w:id="329" w:author="Melzer, Stefanie" w:date="2018-10-26T11:05:00Z">
        <w:r w:rsidRPr="00352D60" w:rsidDel="000075D7">
          <w:delText>Du brauchst die CUDA-Erweiterung f</w:delText>
        </w:r>
      </w:del>
      <w:ins w:id="330" w:author="Melzer, Stefanie" w:date="2018-10-26T11:05:00Z">
        <w:r w:rsidR="000075D7">
          <w:t>F</w:t>
        </w:r>
      </w:ins>
      <w:r w:rsidRPr="00352D60">
        <w:t xml:space="preserve">ür Deep Neuronal Networks </w:t>
      </w:r>
      <w:proofErr w:type="spellStart"/>
      <w:r w:rsidRPr="00352D60">
        <w:t>cuDNN</w:t>
      </w:r>
      <w:proofErr w:type="spellEnd"/>
      <w:r w:rsidRPr="00352D60">
        <w:t xml:space="preserve"> </w:t>
      </w:r>
      <w:ins w:id="331" w:author="Melzer, Stefanie" w:date="2018-10-26T11:06:00Z">
        <w:r w:rsidR="000075D7">
          <w:t xml:space="preserve">bauche ich die CUDA Erweiterung, </w:t>
        </w:r>
      </w:ins>
      <w:r w:rsidRPr="00352D60">
        <w:t>und zwar genau die Version: "</w:t>
      </w:r>
      <w:r w:rsidRPr="00352D60">
        <w:rPr>
          <w:b/>
        </w:rPr>
        <w:t>cudnn-9.0-windows10-x64-v7.3.0.29</w:t>
      </w:r>
      <w:r w:rsidRPr="00352D60">
        <w:t xml:space="preserve">". Es ist etwas schwierig, </w:t>
      </w:r>
      <w:r w:rsidR="00381CA1" w:rsidRPr="00352D60">
        <w:t>den Download zu finden</w:t>
      </w:r>
      <w:r w:rsidRPr="00352D60">
        <w:t xml:space="preserve">, da </w:t>
      </w:r>
      <w:ins w:id="332" w:author="Melzer, Stefanie" w:date="2018-10-26T11:06:00Z">
        <w:r w:rsidR="000075D7">
          <w:t>man</w:t>
        </w:r>
      </w:ins>
      <w:del w:id="333" w:author="Melzer, Stefanie" w:date="2018-10-26T11:06:00Z">
        <w:r w:rsidRPr="00352D60" w:rsidDel="000075D7">
          <w:delText xml:space="preserve">Du </w:delText>
        </w:r>
      </w:del>
      <w:ins w:id="334" w:author="Melzer, Stefanie" w:date="2018-10-26T11:06:00Z">
        <w:r w:rsidR="000075D7">
          <w:t xml:space="preserve"> </w:t>
        </w:r>
      </w:ins>
      <w:r w:rsidRPr="00352D60">
        <w:t>zunächst ein Konto bei NVIDIA erstellen muss</w:t>
      </w:r>
      <w:del w:id="335" w:author="Melzer, Stefanie" w:date="2018-10-26T11:06:00Z">
        <w:r w:rsidRPr="00352D60" w:rsidDel="000075D7">
          <w:delText>t</w:delText>
        </w:r>
      </w:del>
      <w:r w:rsidR="00381CA1" w:rsidRPr="00352D60">
        <w:t xml:space="preserve"> (</w:t>
      </w:r>
      <w:ins w:id="336" w:author="Melzer, Stefanie" w:date="2018-10-26T11:06:00Z">
        <w:r w:rsidR="000075D7">
          <w:t xml:space="preserve">Ich habe </w:t>
        </w:r>
      </w:ins>
      <w:del w:id="337" w:author="Melzer, Stefanie" w:date="2018-10-26T11:06:00Z">
        <w:r w:rsidR="00381CA1" w:rsidRPr="00352D60" w:rsidDel="000075D7">
          <w:delText xml:space="preserve">Erstelle am Besten </w:delText>
        </w:r>
      </w:del>
      <w:r w:rsidR="00381CA1" w:rsidRPr="00352D60">
        <w:t xml:space="preserve">direkt ein Konto </w:t>
      </w:r>
      <w:ins w:id="338" w:author="Melzer, Stefanie" w:date="2018-10-26T11:06:00Z">
        <w:r w:rsidR="000075D7">
          <w:t xml:space="preserve">erstellt </w:t>
        </w:r>
      </w:ins>
      <w:r w:rsidR="00381CA1" w:rsidRPr="00352D60">
        <w:t xml:space="preserve">und </w:t>
      </w:r>
      <w:del w:id="339" w:author="Melzer, Stefanie" w:date="2018-10-26T11:06:00Z">
        <w:r w:rsidR="00381CA1" w:rsidRPr="00352D60" w:rsidDel="000075D7">
          <w:delText xml:space="preserve">nutze </w:delText>
        </w:r>
      </w:del>
      <w:r w:rsidR="00381CA1" w:rsidRPr="00352D60">
        <w:t xml:space="preserve">nicht </w:t>
      </w:r>
      <w:ins w:id="340" w:author="Melzer, Stefanie" w:date="2018-10-26T11:06:00Z">
        <w:r w:rsidR="002D10CD">
          <w:t xml:space="preserve">meinen </w:t>
        </w:r>
      </w:ins>
      <w:del w:id="341" w:author="Melzer, Stefanie" w:date="2018-10-26T11:06:00Z">
        <w:r w:rsidR="00381CA1" w:rsidRPr="00352D60" w:rsidDel="002D10CD">
          <w:delText xml:space="preserve">deinen </w:delText>
        </w:r>
      </w:del>
      <w:r w:rsidR="00381CA1" w:rsidRPr="00352D60">
        <w:t>Google oder Facebook Account</w:t>
      </w:r>
      <w:ins w:id="342" w:author="Melzer, Stefanie" w:date="2018-10-26T11:07:00Z">
        <w:r w:rsidR="002D10CD">
          <w:t xml:space="preserve"> genutzt</w:t>
        </w:r>
      </w:ins>
      <w:r w:rsidR="00381CA1" w:rsidRPr="00352D60">
        <w:t xml:space="preserve">, da der Login </w:t>
      </w:r>
      <w:del w:id="343" w:author="Melzer, Stefanie" w:date="2018-10-26T11:07:00Z">
        <w:r w:rsidR="00381CA1" w:rsidRPr="00352D60" w:rsidDel="002D10CD">
          <w:delText>damit nicht so einfach klappt</w:delText>
        </w:r>
      </w:del>
      <w:ins w:id="344" w:author="Melzer, Stefanie" w:date="2018-10-26T11:07:00Z">
        <w:r w:rsidR="002D10CD">
          <w:t>so definitiv funktioniert</w:t>
        </w:r>
      </w:ins>
      <w:r w:rsidR="00381CA1" w:rsidRPr="00352D60">
        <w:t>)</w:t>
      </w:r>
      <w:r w:rsidRPr="00352D60">
        <w:t>.</w:t>
      </w:r>
    </w:p>
    <w:p w14:paraId="2FF51797" w14:textId="77777777" w:rsidR="00290B84" w:rsidRPr="00352D60" w:rsidRDefault="00092CF3" w:rsidP="00654617">
      <w:hyperlink r:id="rId27" w:history="1">
        <w:r w:rsidR="00654617" w:rsidRPr="00352D60">
          <w:rPr>
            <w:rStyle w:val="Hyperlink"/>
          </w:rPr>
          <w:t>https://developer.nvidia.com/cudnn</w:t>
        </w:r>
      </w:hyperlink>
    </w:p>
    <w:p w14:paraId="523D1525" w14:textId="2A563619" w:rsidR="00290B84" w:rsidRDefault="00654617" w:rsidP="00654617">
      <w:pPr>
        <w:rPr>
          <w:ins w:id="345" w:author="Höhne, Johannes" w:date="2018-10-29T15:16:00Z"/>
        </w:rPr>
      </w:pPr>
      <w:commentRangeStart w:id="346"/>
      <w:r w:rsidRPr="00352D60">
        <w:rPr>
          <w:noProof/>
        </w:rPr>
        <w:lastRenderedPageBreak/>
        <w:drawing>
          <wp:inline distT="0" distB="0" distL="0" distR="0" wp14:anchorId="6F074694" wp14:editId="2B2C18A5">
            <wp:extent cx="5760720" cy="5535930"/>
            <wp:effectExtent l="152400" t="152400" r="354330" b="3695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46"/>
      <w:r w:rsidR="002D10CD">
        <w:rPr>
          <w:rStyle w:val="Kommentarzeichen"/>
        </w:rPr>
        <w:commentReference w:id="346"/>
      </w:r>
    </w:p>
    <w:p w14:paraId="4866386B" w14:textId="478D86D3" w:rsidR="002D15BF" w:rsidRDefault="002D15BF" w:rsidP="00654617">
      <w:pPr>
        <w:rPr>
          <w:ins w:id="347" w:author="Höhne, Johannes" w:date="2018-10-29T15:16:00Z"/>
        </w:rPr>
      </w:pPr>
      <w:proofErr w:type="spellStart"/>
      <w:ins w:id="348" w:author="Höhne, Johannes" w:date="2018-10-29T15:16:00Z">
        <w:r>
          <w:t>Abb</w:t>
        </w:r>
        <w:proofErr w:type="spellEnd"/>
        <w:r>
          <w:t xml:space="preserve"> 12:</w:t>
        </w:r>
      </w:ins>
      <w:ins w:id="349" w:author="Höhne, Johannes" w:date="2018-10-29T15:19:00Z">
        <w:r>
          <w:t xml:space="preserve"> </w:t>
        </w:r>
        <w:proofErr w:type="spellStart"/>
        <w:r>
          <w:t>cuDNN</w:t>
        </w:r>
        <w:proofErr w:type="spellEnd"/>
        <w:r>
          <w:t xml:space="preserve"> Download </w:t>
        </w:r>
      </w:ins>
      <w:ins w:id="350" w:author="Höhne, Johannes" w:date="2018-10-29T15:20:00Z">
        <w:r>
          <w:t>P</w:t>
        </w:r>
      </w:ins>
      <w:ins w:id="351" w:author="Höhne, Johannes" w:date="2018-10-29T15:19:00Z">
        <w:r>
          <w:t>age, nachdem man sich angemeldet hat</w:t>
        </w:r>
      </w:ins>
      <w:ins w:id="352" w:author="Höhne, Johannes" w:date="2018-10-29T15:17:00Z">
        <w:r>
          <w:t xml:space="preserve">. </w:t>
        </w:r>
      </w:ins>
    </w:p>
    <w:p w14:paraId="69744CBF" w14:textId="77777777" w:rsidR="002D15BF" w:rsidRPr="00352D60" w:rsidRDefault="002D15BF" w:rsidP="00654617"/>
    <w:p w14:paraId="3E1571C2" w14:textId="071F1AF1" w:rsidR="00381CA1" w:rsidRPr="00352D60" w:rsidRDefault="00381CA1" w:rsidP="00654617">
      <w:r w:rsidRPr="00352D60">
        <w:t>Klicke auf „</w:t>
      </w:r>
      <w:r w:rsidRPr="00352D60">
        <w:rPr>
          <w:b/>
        </w:rPr>
        <w:t xml:space="preserve">Download </w:t>
      </w:r>
      <w:proofErr w:type="spellStart"/>
      <w:r w:rsidRPr="00352D60">
        <w:rPr>
          <w:b/>
        </w:rPr>
        <w:t>cuDNN</w:t>
      </w:r>
      <w:proofErr w:type="spellEnd"/>
      <w:r w:rsidRPr="00352D60">
        <w:t>“</w:t>
      </w:r>
    </w:p>
    <w:p w14:paraId="6580395E" w14:textId="77777777" w:rsidR="002D15BF" w:rsidRDefault="00654617" w:rsidP="00654617">
      <w:pPr>
        <w:rPr>
          <w:ins w:id="353" w:author="Höhne, Johannes" w:date="2018-10-29T15:17:00Z"/>
          <w:rStyle w:val="Kommentarzeichen"/>
        </w:rPr>
      </w:pPr>
      <w:commentRangeStart w:id="354"/>
      <w:r w:rsidRPr="00352D60">
        <w:rPr>
          <w:noProof/>
        </w:rPr>
        <w:lastRenderedPageBreak/>
        <w:drawing>
          <wp:inline distT="0" distB="0" distL="0" distR="0" wp14:anchorId="75E00144" wp14:editId="6A367E1C">
            <wp:extent cx="5760720" cy="5535930"/>
            <wp:effectExtent l="152400" t="152400" r="354330" b="36957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54"/>
      <w:r w:rsidR="00A91506">
        <w:rPr>
          <w:rStyle w:val="Kommentarzeichen"/>
        </w:rPr>
        <w:commentReference w:id="354"/>
      </w:r>
    </w:p>
    <w:p w14:paraId="3129315E" w14:textId="6F9150C4" w:rsidR="002D15BF" w:rsidRDefault="002D15BF" w:rsidP="00654617">
      <w:pPr>
        <w:rPr>
          <w:ins w:id="355" w:author="Höhne, Johannes" w:date="2018-10-29T15:17:00Z"/>
          <w:rStyle w:val="Kommentarzeichen"/>
        </w:rPr>
      </w:pPr>
      <w:proofErr w:type="spellStart"/>
      <w:ins w:id="356" w:author="Höhne, Johannes" w:date="2018-10-29T15:17:00Z">
        <w:r>
          <w:rPr>
            <w:rStyle w:val="Kommentarzeichen"/>
          </w:rPr>
          <w:t>Abb</w:t>
        </w:r>
        <w:proofErr w:type="spellEnd"/>
        <w:r>
          <w:rPr>
            <w:rStyle w:val="Kommentarzeichen"/>
          </w:rPr>
          <w:t xml:space="preserve"> 13: </w:t>
        </w:r>
        <w:proofErr w:type="spellStart"/>
        <w:r>
          <w:rPr>
            <w:rStyle w:val="Kommentarzeichen"/>
          </w:rPr>
          <w:t>cuDNN</w:t>
        </w:r>
        <w:proofErr w:type="spellEnd"/>
        <w:r>
          <w:rPr>
            <w:rStyle w:val="Kommentarzeichen"/>
          </w:rPr>
          <w:t xml:space="preserve"> Download </w:t>
        </w:r>
      </w:ins>
      <w:ins w:id="357" w:author="Höhne, Johannes" w:date="2018-10-29T15:18:00Z">
        <w:r>
          <w:rPr>
            <w:rStyle w:val="Kommentarzeichen"/>
          </w:rPr>
          <w:t>P</w:t>
        </w:r>
      </w:ins>
      <w:ins w:id="358" w:author="Höhne, Johannes" w:date="2018-10-29T15:17:00Z">
        <w:r>
          <w:rPr>
            <w:rStyle w:val="Kommentarzeichen"/>
          </w:rPr>
          <w:t xml:space="preserve">age nachdem man den Haken vor </w:t>
        </w:r>
      </w:ins>
      <w:ins w:id="359" w:author="Höhne, Johannes" w:date="2018-10-29T15:18:00Z">
        <w:r>
          <w:rPr>
            <w:rStyle w:val="Kommentarzeichen"/>
          </w:rPr>
          <w:t xml:space="preserve">„I </w:t>
        </w:r>
        <w:proofErr w:type="spellStart"/>
        <w:r>
          <w:rPr>
            <w:rStyle w:val="Kommentarzeichen"/>
          </w:rPr>
          <w:t>Agree</w:t>
        </w:r>
        <w:proofErr w:type="spellEnd"/>
        <w:r>
          <w:rPr>
            <w:rStyle w:val="Kommentarzeichen"/>
          </w:rPr>
          <w:t>…“ gesetzt hat</w:t>
        </w:r>
      </w:ins>
    </w:p>
    <w:p w14:paraId="05B7BF0D" w14:textId="77777777" w:rsidR="002D15BF" w:rsidRDefault="002D15BF" w:rsidP="00654617">
      <w:pPr>
        <w:rPr>
          <w:ins w:id="360" w:author="Höhne, Johannes" w:date="2018-10-29T15:17:00Z"/>
          <w:rStyle w:val="Kommentarzeichen"/>
        </w:rPr>
      </w:pPr>
    </w:p>
    <w:p w14:paraId="7BDD5703" w14:textId="1457C1F0" w:rsidR="00381CA1" w:rsidRPr="00352D60" w:rsidRDefault="00A91506" w:rsidP="00654617">
      <w:ins w:id="361" w:author="Melzer, Stefanie" w:date="2018-10-26T11:09:00Z">
        <w:r>
          <w:t xml:space="preserve">Ich </w:t>
        </w:r>
      </w:ins>
      <w:del w:id="362" w:author="Melzer, Stefanie" w:date="2018-10-26T11:09:00Z">
        <w:r w:rsidR="00381CA1" w:rsidRPr="00352D60" w:rsidDel="00A91506">
          <w:delText>S</w:delText>
        </w:r>
      </w:del>
      <w:ins w:id="363" w:author="Melzer, Stefanie" w:date="2018-10-26T11:09:00Z">
        <w:r>
          <w:t>s</w:t>
        </w:r>
      </w:ins>
      <w:r w:rsidR="00381CA1" w:rsidRPr="00352D60">
        <w:t>elektiere hier zunächst „</w:t>
      </w:r>
      <w:r w:rsidR="00381CA1" w:rsidRPr="00352D60">
        <w:rPr>
          <w:b/>
        </w:rPr>
        <w:t xml:space="preserve">I </w:t>
      </w:r>
      <w:proofErr w:type="spellStart"/>
      <w:r w:rsidR="00381CA1" w:rsidRPr="00352D60">
        <w:rPr>
          <w:b/>
        </w:rPr>
        <w:t>Agree</w:t>
      </w:r>
      <w:proofErr w:type="spellEnd"/>
      <w:r w:rsidR="00381CA1" w:rsidRPr="00352D60">
        <w:rPr>
          <w:b/>
        </w:rPr>
        <w:t xml:space="preserve"> </w:t>
      </w:r>
      <w:proofErr w:type="spellStart"/>
      <w:r w:rsidR="00381CA1" w:rsidRPr="00352D60">
        <w:rPr>
          <w:b/>
        </w:rPr>
        <w:t>To</w:t>
      </w:r>
      <w:proofErr w:type="spellEnd"/>
      <w:r w:rsidR="00381CA1" w:rsidRPr="00352D60">
        <w:rPr>
          <w:b/>
        </w:rPr>
        <w:t xml:space="preserve"> </w:t>
      </w:r>
      <w:proofErr w:type="spellStart"/>
      <w:r w:rsidR="00381CA1" w:rsidRPr="00352D60">
        <w:rPr>
          <w:b/>
        </w:rPr>
        <w:t>the</w:t>
      </w:r>
      <w:proofErr w:type="spellEnd"/>
      <w:r w:rsidR="00381CA1" w:rsidRPr="00352D60">
        <w:rPr>
          <w:b/>
        </w:rPr>
        <w:t xml:space="preserve"> Terms oft he…</w:t>
      </w:r>
      <w:r w:rsidR="00381CA1" w:rsidRPr="00352D60">
        <w:t>“. Danach wird der Link „</w:t>
      </w:r>
      <w:proofErr w:type="spellStart"/>
      <w:r w:rsidR="00381CA1" w:rsidRPr="00352D60">
        <w:rPr>
          <w:b/>
        </w:rPr>
        <w:t>Archived</w:t>
      </w:r>
      <w:proofErr w:type="spellEnd"/>
      <w:r w:rsidR="00381CA1" w:rsidRPr="00352D60">
        <w:rPr>
          <w:b/>
        </w:rPr>
        <w:t xml:space="preserve"> </w:t>
      </w:r>
      <w:proofErr w:type="spellStart"/>
      <w:r w:rsidR="00381CA1" w:rsidRPr="00352D60">
        <w:rPr>
          <w:b/>
        </w:rPr>
        <w:t>cuDNN</w:t>
      </w:r>
      <w:proofErr w:type="spellEnd"/>
      <w:r w:rsidR="00381CA1" w:rsidRPr="00352D60">
        <w:rPr>
          <w:b/>
        </w:rPr>
        <w:t xml:space="preserve"> Releases</w:t>
      </w:r>
      <w:r w:rsidR="00381CA1" w:rsidRPr="00352D60">
        <w:t>“ eingeblende</w:t>
      </w:r>
      <w:ins w:id="364" w:author="Melzer, Stefanie" w:date="2018-10-26T11:09:00Z">
        <w:r>
          <w:t>t</w:t>
        </w:r>
      </w:ins>
      <w:del w:id="365" w:author="Melzer, Stefanie" w:date="2018-10-26T11:09:00Z">
        <w:r w:rsidR="00381CA1" w:rsidRPr="00352D60" w:rsidDel="00A91506">
          <w:delText>d</w:delText>
        </w:r>
      </w:del>
      <w:ins w:id="366" w:author="Melzer, Stefanie" w:date="2018-10-26T11:10:00Z">
        <w:r>
          <w:t>.</w:t>
        </w:r>
      </w:ins>
    </w:p>
    <w:p w14:paraId="695B8E02" w14:textId="34D4709B" w:rsidR="00654617" w:rsidRDefault="00381CA1" w:rsidP="00654617">
      <w:pPr>
        <w:rPr>
          <w:ins w:id="367" w:author="Höhne, Johannes" w:date="2018-10-29T15:19:00Z"/>
        </w:rPr>
      </w:pPr>
      <w:r w:rsidRPr="00352D60">
        <w:lastRenderedPageBreak/>
        <w:t xml:space="preserve">Setze </w:t>
      </w:r>
      <w:commentRangeStart w:id="368"/>
      <w:r w:rsidR="00654617" w:rsidRPr="00352D60">
        <w:rPr>
          <w:noProof/>
        </w:rPr>
        <w:drawing>
          <wp:inline distT="0" distB="0" distL="0" distR="0" wp14:anchorId="119EA058" wp14:editId="54E7C7B0">
            <wp:extent cx="5760720" cy="5535930"/>
            <wp:effectExtent l="152400" t="152400" r="354330" b="36957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68"/>
      <w:r w:rsidR="00A91506">
        <w:rPr>
          <w:rStyle w:val="Kommentarzeichen"/>
        </w:rPr>
        <w:commentReference w:id="368"/>
      </w:r>
    </w:p>
    <w:p w14:paraId="54F0B875" w14:textId="1B7A38ED" w:rsidR="002D15BF" w:rsidRPr="00352D60" w:rsidRDefault="002D15BF" w:rsidP="00654617">
      <w:proofErr w:type="spellStart"/>
      <w:ins w:id="369" w:author="Höhne, Johannes" w:date="2018-10-29T15:19:00Z">
        <w:r>
          <w:t>Abb</w:t>
        </w:r>
        <w:proofErr w:type="spellEnd"/>
        <w:r>
          <w:t xml:space="preserve"> 14: </w:t>
        </w:r>
      </w:ins>
      <w:ins w:id="370" w:author="Höhne, Johannes" w:date="2018-10-29T15:20:00Z">
        <w:r>
          <w:t xml:space="preserve">Die richtige Version von </w:t>
        </w:r>
        <w:proofErr w:type="spellStart"/>
        <w:r>
          <w:t>cuDNN</w:t>
        </w:r>
        <w:proofErr w:type="spellEnd"/>
        <w:r>
          <w:t xml:space="preserve"> ist extrem wichtig</w:t>
        </w:r>
      </w:ins>
    </w:p>
    <w:p w14:paraId="7AA632FE" w14:textId="3AE6A1A2" w:rsidR="00290B84" w:rsidRDefault="00654617" w:rsidP="00654617">
      <w:pPr>
        <w:rPr>
          <w:ins w:id="371" w:author="Höhne, Johannes" w:date="2018-10-29T15:20:00Z"/>
        </w:rPr>
      </w:pPr>
      <w:commentRangeStart w:id="372"/>
      <w:r w:rsidRPr="00352D60">
        <w:rPr>
          <w:noProof/>
        </w:rPr>
        <w:lastRenderedPageBreak/>
        <w:drawing>
          <wp:inline distT="0" distB="0" distL="0" distR="0" wp14:anchorId="1C05A80C" wp14:editId="15503E83">
            <wp:extent cx="5760720" cy="5535930"/>
            <wp:effectExtent l="152400" t="152400" r="354330" b="36957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72"/>
      <w:r w:rsidR="00A91506">
        <w:rPr>
          <w:rStyle w:val="Kommentarzeichen"/>
        </w:rPr>
        <w:commentReference w:id="372"/>
      </w:r>
    </w:p>
    <w:p w14:paraId="3CD38CE8" w14:textId="7E45B278" w:rsidR="002D15BF" w:rsidRDefault="002D15BF" w:rsidP="00654617">
      <w:pPr>
        <w:rPr>
          <w:ins w:id="373" w:author="Höhne, Johannes" w:date="2018-10-29T15:20:00Z"/>
        </w:rPr>
      </w:pPr>
      <w:proofErr w:type="spellStart"/>
      <w:ins w:id="374" w:author="Höhne, Johannes" w:date="2018-10-29T15:20:00Z">
        <w:r>
          <w:t>Abb</w:t>
        </w:r>
        <w:proofErr w:type="spellEnd"/>
        <w:r>
          <w:t xml:space="preserve"> 15: Download von </w:t>
        </w:r>
        <w:proofErr w:type="spellStart"/>
        <w:r>
          <w:t>cuDNN</w:t>
        </w:r>
        <w:proofErr w:type="spellEnd"/>
        <w:r>
          <w:t xml:space="preserve"> für Windows 10</w:t>
        </w:r>
      </w:ins>
    </w:p>
    <w:p w14:paraId="52DCA81E" w14:textId="77777777" w:rsidR="002D15BF" w:rsidRPr="00352D60" w:rsidRDefault="002D15BF" w:rsidP="00654617"/>
    <w:p w14:paraId="2AC3791C" w14:textId="2F9FE114" w:rsidR="00654617" w:rsidRPr="00352D60" w:rsidRDefault="00F50EF1" w:rsidP="00654617">
      <w:proofErr w:type="spellStart"/>
      <w:r w:rsidRPr="00352D60">
        <w:t>cuDNN</w:t>
      </w:r>
      <w:proofErr w:type="spellEnd"/>
      <w:r w:rsidRPr="00352D60">
        <w:t xml:space="preserve"> </w:t>
      </w:r>
      <w:proofErr w:type="spellStart"/>
      <w:r w:rsidRPr="00352D60">
        <w:t>is</w:t>
      </w:r>
      <w:proofErr w:type="spellEnd"/>
      <w:r w:rsidRPr="00352D60">
        <w:t xml:space="preserve"> eine ZIP Datei, die man einfach entpackt und den Inhalt in das CUDA Installationsverzeichnis kopiert</w:t>
      </w:r>
      <w:r w:rsidR="00654617" w:rsidRPr="00352D60">
        <w:t>:</w:t>
      </w:r>
    </w:p>
    <w:p w14:paraId="2809EC55" w14:textId="64E29956" w:rsidR="00654617" w:rsidRPr="00352D60" w:rsidRDefault="00F50EF1" w:rsidP="00654617">
      <w:pPr>
        <w:pStyle w:val="Listenabsatz"/>
        <w:numPr>
          <w:ilvl w:val="0"/>
          <w:numId w:val="43"/>
        </w:numPr>
        <w:spacing w:after="160" w:line="259" w:lineRule="auto"/>
        <w:ind w:right="0"/>
        <w:jc w:val="left"/>
      </w:pPr>
      <w:r w:rsidRPr="00352D60">
        <w:t>Kopiere</w:t>
      </w:r>
      <w:r w:rsidR="00654617" w:rsidRPr="00352D60">
        <w:t xml:space="preserve"> </w:t>
      </w:r>
      <w:r w:rsidR="00654617" w:rsidRPr="00352D60">
        <w:rPr>
          <w:b/>
        </w:rPr>
        <w:t>.\</w:t>
      </w:r>
      <w:proofErr w:type="spellStart"/>
      <w:r w:rsidR="00654617" w:rsidRPr="00352D60">
        <w:rPr>
          <w:b/>
        </w:rPr>
        <w:t>cuda</w:t>
      </w:r>
      <w:proofErr w:type="spellEnd"/>
      <w:r w:rsidR="00654617" w:rsidRPr="00352D60">
        <w:rPr>
          <w:b/>
        </w:rPr>
        <w:t>\bin\cudnn64_7.dll</w:t>
      </w:r>
      <w:r w:rsidRPr="00352D60">
        <w:t xml:space="preserve"> nach</w:t>
      </w:r>
      <w:r w:rsidR="00654617" w:rsidRPr="00352D60">
        <w:t xml:space="preserve"> </w:t>
      </w:r>
      <w:r w:rsidR="00654617" w:rsidRPr="00352D60">
        <w:rPr>
          <w:b/>
        </w:rPr>
        <w:t>C:\Program Files\NVIDIA GPU Computing Toolkit\CUDA\v9.0\bin</w:t>
      </w:r>
      <w:r w:rsidR="00654617" w:rsidRPr="00352D60">
        <w:br/>
      </w:r>
    </w:p>
    <w:p w14:paraId="1FBC4575" w14:textId="014050B2" w:rsidR="00654617" w:rsidRPr="00E4775B" w:rsidRDefault="00F50EF1" w:rsidP="00654617">
      <w:pPr>
        <w:pStyle w:val="Listenabsatz"/>
        <w:numPr>
          <w:ilvl w:val="0"/>
          <w:numId w:val="43"/>
        </w:numPr>
        <w:spacing w:after="160" w:line="259" w:lineRule="auto"/>
        <w:ind w:right="0"/>
        <w:jc w:val="left"/>
        <w:rPr>
          <w:lang w:val="en-US"/>
        </w:rPr>
      </w:pPr>
      <w:proofErr w:type="spellStart"/>
      <w:proofErr w:type="gramStart"/>
      <w:r w:rsidRPr="00E4775B">
        <w:rPr>
          <w:lang w:val="en-US"/>
        </w:rPr>
        <w:t>Kopiere</w:t>
      </w:r>
      <w:proofErr w:type="spellEnd"/>
      <w:r w:rsidR="00654617" w:rsidRPr="00E4775B">
        <w:rPr>
          <w:lang w:val="en-US"/>
        </w:rPr>
        <w:t xml:space="preserve"> </w:t>
      </w:r>
      <w:r w:rsidR="00654617" w:rsidRPr="00E4775B">
        <w:rPr>
          <w:b/>
          <w:lang w:val="en-US"/>
        </w:rPr>
        <w:t>.</w:t>
      </w:r>
      <w:proofErr w:type="gramEnd"/>
      <w:r w:rsidR="00654617" w:rsidRPr="00E4775B">
        <w:rPr>
          <w:b/>
          <w:lang w:val="en-US"/>
        </w:rPr>
        <w:t>\</w:t>
      </w:r>
      <w:proofErr w:type="spellStart"/>
      <w:r w:rsidR="00654617" w:rsidRPr="00E4775B">
        <w:rPr>
          <w:b/>
          <w:lang w:val="en-US"/>
        </w:rPr>
        <w:t>cuda</w:t>
      </w:r>
      <w:proofErr w:type="spellEnd"/>
      <w:r w:rsidR="00654617" w:rsidRPr="00E4775B">
        <w:rPr>
          <w:b/>
          <w:lang w:val="en-US"/>
        </w:rPr>
        <w:t>\ include\</w:t>
      </w:r>
      <w:proofErr w:type="spellStart"/>
      <w:r w:rsidR="00654617" w:rsidRPr="00E4775B">
        <w:rPr>
          <w:b/>
          <w:lang w:val="en-US"/>
        </w:rPr>
        <w:t>cudnn.h</w:t>
      </w:r>
      <w:proofErr w:type="spellEnd"/>
      <w:r w:rsidRPr="00E4775B">
        <w:rPr>
          <w:lang w:val="en-US"/>
        </w:rPr>
        <w:t xml:space="preserve"> </w:t>
      </w:r>
      <w:proofErr w:type="spellStart"/>
      <w:r w:rsidRPr="00E4775B">
        <w:rPr>
          <w:lang w:val="en-US"/>
        </w:rPr>
        <w:t>nach</w:t>
      </w:r>
      <w:proofErr w:type="spellEnd"/>
      <w:r w:rsidR="00654617" w:rsidRPr="00E4775B">
        <w:rPr>
          <w:lang w:val="en-US"/>
        </w:rPr>
        <w:t xml:space="preserve"> </w:t>
      </w:r>
      <w:r w:rsidR="00654617" w:rsidRPr="00E4775B">
        <w:rPr>
          <w:b/>
          <w:lang w:val="en-US"/>
        </w:rPr>
        <w:t>C:\Program Files\NVIDIA GPU Computing Toolkit\CUDA\v9.0\include</w:t>
      </w:r>
      <w:r w:rsidR="00654617" w:rsidRPr="00E4775B">
        <w:rPr>
          <w:lang w:val="en-US"/>
        </w:rPr>
        <w:br/>
      </w:r>
    </w:p>
    <w:p w14:paraId="14C16569" w14:textId="788E14FD" w:rsidR="00654617" w:rsidRPr="00E4775B" w:rsidRDefault="00F50EF1" w:rsidP="00654617">
      <w:pPr>
        <w:pStyle w:val="Listenabsatz"/>
        <w:numPr>
          <w:ilvl w:val="0"/>
          <w:numId w:val="43"/>
        </w:numPr>
        <w:spacing w:after="160" w:line="259" w:lineRule="auto"/>
        <w:ind w:right="0"/>
        <w:jc w:val="left"/>
        <w:rPr>
          <w:lang w:val="en-US"/>
        </w:rPr>
      </w:pPr>
      <w:proofErr w:type="spellStart"/>
      <w:r w:rsidRPr="00E4775B">
        <w:rPr>
          <w:lang w:val="en-US"/>
        </w:rPr>
        <w:t>Kopiere</w:t>
      </w:r>
      <w:proofErr w:type="spellEnd"/>
      <w:r w:rsidR="00654617" w:rsidRPr="00E4775B">
        <w:rPr>
          <w:lang w:val="en-US"/>
        </w:rPr>
        <w:t xml:space="preserve"> </w:t>
      </w:r>
      <w:r w:rsidR="00654617" w:rsidRPr="00E4775B">
        <w:rPr>
          <w:b/>
          <w:lang w:val="en-US"/>
        </w:rPr>
        <w:t>.\</w:t>
      </w:r>
      <w:proofErr w:type="spellStart"/>
      <w:r w:rsidR="00654617" w:rsidRPr="00E4775B">
        <w:rPr>
          <w:b/>
          <w:lang w:val="en-US"/>
        </w:rPr>
        <w:t>cuda</w:t>
      </w:r>
      <w:proofErr w:type="spellEnd"/>
      <w:r w:rsidR="00654617" w:rsidRPr="00E4775B">
        <w:rPr>
          <w:b/>
          <w:lang w:val="en-US"/>
        </w:rPr>
        <w:t>\lib\x64\cudnn.lib</w:t>
      </w:r>
      <w:r w:rsidRPr="00E4775B">
        <w:rPr>
          <w:lang w:val="en-US"/>
        </w:rPr>
        <w:t xml:space="preserve"> </w:t>
      </w:r>
      <w:proofErr w:type="spellStart"/>
      <w:r w:rsidRPr="00E4775B">
        <w:rPr>
          <w:lang w:val="en-US"/>
        </w:rPr>
        <w:t>nach</w:t>
      </w:r>
      <w:proofErr w:type="spellEnd"/>
      <w:r w:rsidR="00654617" w:rsidRPr="00E4775B">
        <w:rPr>
          <w:lang w:val="en-US"/>
        </w:rPr>
        <w:t xml:space="preserve"> </w:t>
      </w:r>
      <w:r w:rsidR="00654617" w:rsidRPr="00E4775B">
        <w:rPr>
          <w:b/>
          <w:lang w:val="en-US"/>
        </w:rPr>
        <w:t>C:\Program Files\NVIDIA GPU Computing Toolkit\CUDA\v9.0\lib\x64</w:t>
      </w:r>
      <w:r w:rsidR="00654617" w:rsidRPr="00E4775B">
        <w:rPr>
          <w:lang w:val="en-US"/>
        </w:rPr>
        <w:br/>
      </w:r>
    </w:p>
    <w:p w14:paraId="5A5C20B2" w14:textId="673FB0D6" w:rsidR="00654617" w:rsidRPr="00352D60" w:rsidRDefault="00F50EF1">
      <w:pPr>
        <w:pStyle w:val="berschrift2"/>
        <w:numPr>
          <w:ilvl w:val="0"/>
          <w:numId w:val="47"/>
        </w:numPr>
        <w:pPrChange w:id="375" w:author="Melzer, Stefanie" w:date="2018-10-29T14:05:00Z">
          <w:pPr>
            <w:pStyle w:val="berschrift2"/>
          </w:pPr>
        </w:pPrChange>
      </w:pPr>
      <w:r w:rsidRPr="00352D60">
        <w:lastRenderedPageBreak/>
        <w:t>Prüfen, ob die CUDA Installation geklappt hat</w:t>
      </w:r>
    </w:p>
    <w:p w14:paraId="09F9B7F3" w14:textId="4817D25C" w:rsidR="00F50EF1" w:rsidRPr="00352D60" w:rsidRDefault="00F50EF1" w:rsidP="00F50EF1">
      <w:del w:id="376" w:author="Melzer, Stefanie" w:date="2018-10-26T11:11:00Z">
        <w:r w:rsidRPr="00352D60" w:rsidDel="00B96286">
          <w:delText>Dies ist der erste Stopp, den Du während des Installationsprozesses einlegen solltest. Wir</w:delText>
        </w:r>
      </w:del>
      <w:ins w:id="377" w:author="Melzer, Stefanie" w:date="2018-10-26T11:11:00Z">
        <w:r w:rsidR="00B96286">
          <w:t>Ich prüfe nun</w:t>
        </w:r>
      </w:ins>
      <w:del w:id="378" w:author="Melzer, Stefanie" w:date="2018-10-26T11:11:00Z">
        <w:r w:rsidRPr="00352D60" w:rsidDel="00B96286">
          <w:delText xml:space="preserve"> prüfen</w:delText>
        </w:r>
      </w:del>
      <w:r w:rsidRPr="00352D60">
        <w:t>, ob der Windows-Teil erfolgreich war, da</w:t>
      </w:r>
      <w:ins w:id="379" w:author="Melzer, Stefanie" w:date="2018-10-26T11:11:00Z">
        <w:r w:rsidR="00B96286">
          <w:t xml:space="preserve">mit ich mich </w:t>
        </w:r>
      </w:ins>
      <w:del w:id="380" w:author="Melzer, Stefanie" w:date="2018-10-26T11:12:00Z">
        <w:r w:rsidRPr="00352D60" w:rsidDel="00B96286">
          <w:delText xml:space="preserve"> wir uns </w:delText>
        </w:r>
      </w:del>
      <w:r w:rsidRPr="00352D60">
        <w:t xml:space="preserve">danach auf den reinen Python-Teil konzentrieren können. Für die Fehlersuche ist dieser kleine Zwischenschritt extrem hilfreich. </w:t>
      </w:r>
    </w:p>
    <w:p w14:paraId="6AE384CA" w14:textId="77777777" w:rsidR="004E58E0" w:rsidRPr="00352D60" w:rsidRDefault="004E58E0" w:rsidP="00F50EF1"/>
    <w:p w14:paraId="28A2C8D8" w14:textId="5E3B991D" w:rsidR="00290B84" w:rsidRPr="00352D60" w:rsidRDefault="00DB1020" w:rsidP="00F50EF1">
      <w:ins w:id="381" w:author="Melzer, Stefanie" w:date="2018-10-26T11:16:00Z">
        <w:r>
          <w:t xml:space="preserve">Ich </w:t>
        </w:r>
      </w:ins>
      <w:del w:id="382" w:author="Melzer, Stefanie" w:date="2018-10-26T11:16:00Z">
        <w:r w:rsidR="00F50EF1" w:rsidRPr="00352D60" w:rsidDel="00DB1020">
          <w:delText>Ü</w:delText>
        </w:r>
      </w:del>
      <w:ins w:id="383" w:author="Melzer, Stefanie" w:date="2018-10-26T11:16:00Z">
        <w:r>
          <w:t>ü</w:t>
        </w:r>
      </w:ins>
      <w:r w:rsidR="00F50EF1" w:rsidRPr="00352D60">
        <w:t>berprüfe zuerst, ob alle System Variablen korrekt gesetzt sind:</w:t>
      </w:r>
    </w:p>
    <w:p w14:paraId="2C26F69B" w14:textId="762A70EB" w:rsidR="00654617" w:rsidRDefault="00654617" w:rsidP="00654617">
      <w:pPr>
        <w:rPr>
          <w:ins w:id="384" w:author="Höhne, Johannes" w:date="2018-10-29T15:21:00Z"/>
        </w:rPr>
      </w:pPr>
      <w:commentRangeStart w:id="385"/>
      <w:r w:rsidRPr="00352D60">
        <w:rPr>
          <w:noProof/>
        </w:rPr>
        <w:drawing>
          <wp:inline distT="0" distB="0" distL="0" distR="0" wp14:anchorId="1D423D37" wp14:editId="72FEF3E3">
            <wp:extent cx="5760720" cy="5165090"/>
            <wp:effectExtent l="152400" t="152400" r="354330" b="35941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5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85"/>
      <w:r w:rsidR="00DB1020">
        <w:rPr>
          <w:rStyle w:val="Kommentarzeichen"/>
        </w:rPr>
        <w:commentReference w:id="385"/>
      </w:r>
    </w:p>
    <w:p w14:paraId="553AE866" w14:textId="0D92AB7D" w:rsidR="002D15BF" w:rsidRPr="00352D60" w:rsidRDefault="002D15BF" w:rsidP="00654617">
      <w:proofErr w:type="spellStart"/>
      <w:ins w:id="386" w:author="Höhne, Johannes" w:date="2018-10-29T15:21:00Z">
        <w:r>
          <w:t>Abb</w:t>
        </w:r>
        <w:proofErr w:type="spellEnd"/>
        <w:r>
          <w:t xml:space="preserve"> 16: </w:t>
        </w:r>
        <w:r w:rsidR="00207054">
          <w:t>Die Systemvariablen CUDA_PATH und CUDA_PATH_V9_0 werden normalerweise automatisch gesetzt.</w:t>
        </w:r>
      </w:ins>
    </w:p>
    <w:p w14:paraId="793A7B00" w14:textId="4EC9A32A" w:rsidR="00290B84" w:rsidRDefault="00654617" w:rsidP="00654617">
      <w:pPr>
        <w:rPr>
          <w:ins w:id="387" w:author="Höhne, Johannes" w:date="2018-10-29T15:22:00Z"/>
        </w:rPr>
      </w:pPr>
      <w:commentRangeStart w:id="388"/>
      <w:r w:rsidRPr="00352D60">
        <w:rPr>
          <w:noProof/>
        </w:rPr>
        <w:lastRenderedPageBreak/>
        <w:drawing>
          <wp:inline distT="0" distB="0" distL="0" distR="0" wp14:anchorId="7492BDBF" wp14:editId="3646F338">
            <wp:extent cx="5760720" cy="4272915"/>
            <wp:effectExtent l="152400" t="152400" r="354330" b="35623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388"/>
      <w:r w:rsidR="00DB1020">
        <w:rPr>
          <w:rStyle w:val="Kommentarzeichen"/>
        </w:rPr>
        <w:commentReference w:id="388"/>
      </w:r>
    </w:p>
    <w:p w14:paraId="28856A69" w14:textId="08219A7E" w:rsidR="00207054" w:rsidRDefault="00207054" w:rsidP="00654617">
      <w:pPr>
        <w:rPr>
          <w:ins w:id="389" w:author="Höhne, Johannes" w:date="2018-10-29T15:22:00Z"/>
        </w:rPr>
      </w:pPr>
      <w:proofErr w:type="spellStart"/>
      <w:ins w:id="390" w:author="Höhne, Johannes" w:date="2018-10-29T15:22:00Z">
        <w:r>
          <w:t>Abb</w:t>
        </w:r>
        <w:proofErr w:type="spellEnd"/>
        <w:r>
          <w:t xml:space="preserve"> 17: </w:t>
        </w:r>
      </w:ins>
      <w:ins w:id="391" w:author="Höhne, Johannes" w:date="2018-10-29T15:23:00Z">
        <w:r>
          <w:t>Im Windows PATH sollten die drei CUDA Einträge automatisch gesetzt worden sein.</w:t>
        </w:r>
      </w:ins>
    </w:p>
    <w:p w14:paraId="5EE93443" w14:textId="3386D990" w:rsidR="00207054" w:rsidRDefault="00207054" w:rsidP="00654617">
      <w:pPr>
        <w:rPr>
          <w:ins w:id="392" w:author="Höhne, Johannes" w:date="2018-10-29T15:22:00Z"/>
        </w:rPr>
      </w:pPr>
    </w:p>
    <w:p w14:paraId="57554061" w14:textId="77777777" w:rsidR="00207054" w:rsidRPr="00352D60" w:rsidRDefault="00207054" w:rsidP="00654617"/>
    <w:p w14:paraId="48ABC0E0" w14:textId="0EB5FD8A" w:rsidR="00654617" w:rsidRPr="00352D60" w:rsidRDefault="004E58E0" w:rsidP="00654617">
      <w:del w:id="393" w:author="Melzer, Stefanie" w:date="2018-10-26T11:17:00Z">
        <w:r w:rsidRPr="00352D60" w:rsidDel="00DB1020">
          <w:delText>Dann musst Du den</w:delText>
        </w:r>
      </w:del>
      <w:ins w:id="394" w:author="Melzer, Stefanie" w:date="2018-10-26T11:17:00Z">
        <w:r w:rsidR="00DB1020">
          <w:t>Ich</w:t>
        </w:r>
      </w:ins>
      <w:r w:rsidRPr="00352D60">
        <w:t xml:space="preserve"> </w:t>
      </w:r>
      <w:ins w:id="395" w:author="Melzer, Stefanie" w:date="2018-10-26T11:17:00Z">
        <w:r w:rsidR="00DB1020" w:rsidRPr="00352D60">
          <w:t>kompiliere</w:t>
        </w:r>
        <w:r w:rsidR="00DB1020">
          <w:t xml:space="preserve"> den</w:t>
        </w:r>
        <w:r w:rsidR="00DB1020" w:rsidRPr="00352D60">
          <w:t xml:space="preserve"> </w:t>
        </w:r>
      </w:ins>
      <w:r w:rsidRPr="00352D60">
        <w:t>CUDA-Beispielcode</w:t>
      </w:r>
      <w:del w:id="396" w:author="Melzer, Stefanie" w:date="2018-10-26T11:17:00Z">
        <w:r w:rsidRPr="00352D60" w:rsidDel="00DB1020">
          <w:delText xml:space="preserve"> kompilieren</w:delText>
        </w:r>
      </w:del>
      <w:r w:rsidRPr="00352D60">
        <w:t xml:space="preserve">, um zu überprüfen, ob CUDA ordnungsgemäß installiert wurde. </w:t>
      </w:r>
      <w:del w:id="397" w:author="Melzer, Stefanie" w:date="2018-10-26T11:17:00Z">
        <w:r w:rsidRPr="00352D60" w:rsidDel="00DB1020">
          <w:delText>Starte d</w:delText>
        </w:r>
      </w:del>
      <w:ins w:id="398" w:author="Melzer, Stefanie" w:date="2018-10-26T11:17:00Z">
        <w:r w:rsidR="00DB1020">
          <w:t>D</w:t>
        </w:r>
      </w:ins>
      <w:r w:rsidRPr="00352D60">
        <w:t>azu</w:t>
      </w:r>
      <w:ins w:id="399" w:author="Melzer, Stefanie" w:date="2018-10-26T11:17:00Z">
        <w:r w:rsidR="00DB1020">
          <w:t xml:space="preserve"> starte ich</w:t>
        </w:r>
      </w:ins>
      <w:r w:rsidRPr="00352D60">
        <w:t xml:space="preserve"> Visual Studio und öffne das entsprechende Projekt. Die Sample-Code Projekte sollten hier abgelegt sein.</w:t>
      </w:r>
      <w:r w:rsidR="00654617" w:rsidRPr="00352D60">
        <w:t>: “</w:t>
      </w:r>
      <w:r w:rsidR="00654617" w:rsidRPr="00352D60">
        <w:rPr>
          <w:b/>
        </w:rPr>
        <w:t>C:\</w:t>
      </w:r>
      <w:proofErr w:type="spellStart"/>
      <w:r w:rsidR="00654617" w:rsidRPr="00352D60">
        <w:rPr>
          <w:b/>
        </w:rPr>
        <w:t>ProgramData</w:t>
      </w:r>
      <w:proofErr w:type="spellEnd"/>
      <w:r w:rsidR="00654617" w:rsidRPr="00352D60">
        <w:rPr>
          <w:b/>
        </w:rPr>
        <w:t>\NVIDIA Corporation\CUDA Samples\v9.0</w:t>
      </w:r>
      <w:r w:rsidR="00654617" w:rsidRPr="00352D60">
        <w:t>”</w:t>
      </w:r>
    </w:p>
    <w:p w14:paraId="65B0A705" w14:textId="77777777" w:rsidR="00290B84" w:rsidRPr="00352D60" w:rsidRDefault="00290B84" w:rsidP="00654617"/>
    <w:p w14:paraId="7B0327ED" w14:textId="47E49142" w:rsidR="00654617" w:rsidRPr="00352D60" w:rsidRDefault="004E58E0" w:rsidP="004E58E0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</w:pPr>
      <w:r w:rsidRPr="00352D60">
        <w:t xml:space="preserve">Über den Menüpunkt </w:t>
      </w:r>
      <w:r w:rsidRPr="00352D60">
        <w:rPr>
          <w:b/>
        </w:rPr>
        <w:t xml:space="preserve">Date -&gt; Öffnen -&gt; </w:t>
      </w:r>
      <w:proofErr w:type="spellStart"/>
      <w:r w:rsidRPr="00352D60">
        <w:rPr>
          <w:b/>
        </w:rPr>
        <w:t>Projek</w:t>
      </w:r>
      <w:proofErr w:type="spellEnd"/>
      <w:r w:rsidRPr="00352D60">
        <w:rPr>
          <w:b/>
        </w:rPr>
        <w:t>/Projektmappe..</w:t>
      </w:r>
      <w:r w:rsidR="00654617" w:rsidRPr="00352D60">
        <w:rPr>
          <w:b/>
        </w:rPr>
        <w:t>.</w:t>
      </w:r>
      <w:r w:rsidR="00654617" w:rsidRPr="00352D60">
        <w:t xml:space="preserve"> </w:t>
      </w:r>
      <w:r w:rsidRPr="00352D60">
        <w:t xml:space="preserve">lässt sich das Projekt </w:t>
      </w:r>
      <w:r w:rsidRPr="00352D60">
        <w:rPr>
          <w:b/>
        </w:rPr>
        <w:t>Samples_vs2017.sln</w:t>
      </w:r>
      <w:r w:rsidRPr="00352D60">
        <w:t>” öffnen</w:t>
      </w:r>
      <w:r w:rsidR="00654617" w:rsidRPr="00352D60">
        <w:br/>
      </w:r>
      <w:commentRangeStart w:id="400"/>
      <w:r w:rsidR="00654617" w:rsidRPr="00352D60">
        <w:rPr>
          <w:noProof/>
          <w:lang w:eastAsia="de-DE"/>
        </w:rPr>
        <w:lastRenderedPageBreak/>
        <w:drawing>
          <wp:inline distT="0" distB="0" distL="0" distR="0" wp14:anchorId="034BA0AF" wp14:editId="7190CDBF">
            <wp:extent cx="5760720" cy="2402840"/>
            <wp:effectExtent l="152400" t="152400" r="354330" b="35941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400"/>
      <w:r w:rsidR="00DB1020">
        <w:rPr>
          <w:rStyle w:val="Kommentarzeichen"/>
          <w:rFonts w:eastAsia="Calibri"/>
          <w:lang w:eastAsia="de-DE"/>
        </w:rPr>
        <w:commentReference w:id="400"/>
      </w:r>
      <w:ins w:id="401" w:author="Höhne, Johannes" w:date="2018-10-29T15:24:00Z">
        <w:r w:rsidR="00207054">
          <w:br/>
        </w:r>
        <w:proofErr w:type="spellStart"/>
        <w:r w:rsidR="00207054">
          <w:t>Abb</w:t>
        </w:r>
        <w:proofErr w:type="spellEnd"/>
        <w:r w:rsidR="00207054">
          <w:t xml:space="preserve"> 18: </w:t>
        </w:r>
      </w:ins>
      <w:ins w:id="402" w:author="Höhne, Johannes" w:date="2018-10-29T15:25:00Z">
        <w:r w:rsidR="00207054">
          <w:t>Hier die Samples für Visual Studio 2017 auswählen</w:t>
        </w:r>
      </w:ins>
    </w:p>
    <w:p w14:paraId="431F9860" w14:textId="653C6898" w:rsidR="00654617" w:rsidRPr="00352D60" w:rsidRDefault="004E58E0" w:rsidP="00654617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</w:pPr>
      <w:r w:rsidRPr="00352D60">
        <w:t>Nachdem die Projektmappe geöffnet wurde, selektiere</w:t>
      </w:r>
      <w:ins w:id="403" w:author="Melzer, Stefanie" w:date="2018-10-26T11:18:00Z">
        <w:r w:rsidR="00DF690F">
          <w:t xml:space="preserve"> ich</w:t>
        </w:r>
      </w:ins>
      <w:r w:rsidRPr="00352D60">
        <w:t xml:space="preserve"> im “Projektmappen-</w:t>
      </w:r>
      <w:proofErr w:type="spellStart"/>
      <w:r w:rsidRPr="00352D60">
        <w:t>Exporer</w:t>
      </w:r>
      <w:proofErr w:type="spellEnd"/>
      <w:r w:rsidRPr="00352D60">
        <w:t xml:space="preserve"> das Projekt </w:t>
      </w:r>
      <w:r w:rsidR="00654617" w:rsidRPr="00352D60">
        <w:t>“</w:t>
      </w:r>
      <w:proofErr w:type="spellStart"/>
      <w:r w:rsidR="00654617" w:rsidRPr="00352D60">
        <w:rPr>
          <w:b/>
        </w:rPr>
        <w:t>deviceQuery</w:t>
      </w:r>
      <w:proofErr w:type="spellEnd"/>
      <w:r w:rsidR="00654617" w:rsidRPr="00352D60">
        <w:t>”</w:t>
      </w:r>
      <w:r w:rsidRPr="00352D60">
        <w:t xml:space="preserve"> </w:t>
      </w:r>
      <w:r w:rsidR="00654617" w:rsidRPr="00352D60">
        <w:br/>
      </w:r>
      <w:commentRangeStart w:id="404"/>
      <w:r w:rsidR="00654617" w:rsidRPr="00352D60">
        <w:rPr>
          <w:noProof/>
          <w:lang w:eastAsia="de-DE"/>
        </w:rPr>
        <w:lastRenderedPageBreak/>
        <w:drawing>
          <wp:inline distT="0" distB="0" distL="0" distR="0" wp14:anchorId="090732BD" wp14:editId="708F67E7">
            <wp:extent cx="5760720" cy="6301105"/>
            <wp:effectExtent l="152400" t="152400" r="354330" b="36639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404"/>
      <w:r w:rsidR="00DF690F">
        <w:rPr>
          <w:rStyle w:val="Kommentarzeichen"/>
          <w:rFonts w:eastAsia="Calibri"/>
          <w:lang w:eastAsia="de-DE"/>
        </w:rPr>
        <w:commentReference w:id="404"/>
      </w:r>
      <w:ins w:id="405" w:author="Höhne, Johannes" w:date="2018-10-29T15:25:00Z">
        <w:r w:rsidR="00207054">
          <w:br/>
        </w:r>
        <w:proofErr w:type="spellStart"/>
        <w:r w:rsidR="00207054">
          <w:t>Abb</w:t>
        </w:r>
        <w:proofErr w:type="spellEnd"/>
        <w:r w:rsidR="00207054">
          <w:t xml:space="preserve"> 19: </w:t>
        </w:r>
      </w:ins>
      <w:ins w:id="406" w:author="Höhne, Johannes" w:date="2018-10-29T15:26:00Z">
        <w:r w:rsidR="00207054">
          <w:t>Ich habe nur die „</w:t>
        </w:r>
        <w:proofErr w:type="spellStart"/>
        <w:r w:rsidR="00207054">
          <w:t>DeviceQuery</w:t>
        </w:r>
        <w:proofErr w:type="spellEnd"/>
        <w:r w:rsidR="00207054">
          <w:t xml:space="preserve">“ selektiert und </w:t>
        </w:r>
        <w:proofErr w:type="spellStart"/>
        <w:r w:rsidR="00207054">
          <w:t>compiliert</w:t>
        </w:r>
      </w:ins>
      <w:proofErr w:type="spellEnd"/>
      <w:ins w:id="407" w:author="Höhne, Johannes" w:date="2018-10-29T15:27:00Z">
        <w:r w:rsidR="00207054">
          <w:br/>
        </w:r>
      </w:ins>
    </w:p>
    <w:p w14:paraId="2E2563EE" w14:textId="0BB6EB64" w:rsidR="00654617" w:rsidRPr="00352D60" w:rsidRDefault="00DF690F" w:rsidP="00654617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</w:pPr>
      <w:ins w:id="408" w:author="Melzer, Stefanie" w:date="2018-10-26T11:19:00Z">
        <w:r>
          <w:t xml:space="preserve">Nun </w:t>
        </w:r>
      </w:ins>
      <w:del w:id="409" w:author="Melzer, Stefanie" w:date="2018-10-26T11:19:00Z">
        <w:r w:rsidR="004E58E0" w:rsidRPr="00352D60" w:rsidDel="00DF690F">
          <w:delText>W</w:delText>
        </w:r>
      </w:del>
      <w:ins w:id="410" w:author="Melzer, Stefanie" w:date="2018-10-26T11:19:00Z">
        <w:r>
          <w:t>w</w:t>
        </w:r>
      </w:ins>
      <w:r w:rsidR="004E58E0" w:rsidRPr="00352D60">
        <w:t>ähle</w:t>
      </w:r>
      <w:ins w:id="411" w:author="Melzer, Stefanie" w:date="2018-10-26T11:19:00Z">
        <w:r>
          <w:t xml:space="preserve"> ich</w:t>
        </w:r>
      </w:ins>
      <w:r w:rsidR="004E58E0" w:rsidRPr="00352D60">
        <w:t xml:space="preserve"> mit einem Rechtsklick im Kontextmenü „</w:t>
      </w:r>
      <w:r w:rsidR="004E58E0" w:rsidRPr="00352D60">
        <w:rPr>
          <w:b/>
        </w:rPr>
        <w:t>Erstellen</w:t>
      </w:r>
      <w:r w:rsidR="004E58E0" w:rsidRPr="00352D60">
        <w:t>“ um das Projekt zu bauen. D</w:t>
      </w:r>
      <w:del w:id="412" w:author="Melzer, Stefanie" w:date="2018-10-26T11:19:00Z">
        <w:r w:rsidR="004E58E0" w:rsidRPr="00352D60" w:rsidDel="00DF690F">
          <w:delText>eine</w:delText>
        </w:r>
      </w:del>
      <w:ins w:id="413" w:author="Melzer, Stefanie" w:date="2018-10-26T11:19:00Z">
        <w:r>
          <w:t>ie</w:t>
        </w:r>
      </w:ins>
      <w:r w:rsidR="004E58E0" w:rsidRPr="00352D60">
        <w:t xml:space="preserve"> Ausgabe </w:t>
      </w:r>
      <w:del w:id="414" w:author="Melzer, Stefanie" w:date="2018-10-26T11:19:00Z">
        <w:r w:rsidR="00500447" w:rsidRPr="00352D60" w:rsidDel="00DF690F">
          <w:delText>sollte so aussehen</w:delText>
        </w:r>
      </w:del>
      <w:ins w:id="415" w:author="Melzer, Stefanie" w:date="2018-10-26T11:19:00Z">
        <w:r>
          <w:t>sieht so aus</w:t>
        </w:r>
      </w:ins>
      <w:r w:rsidR="00500447" w:rsidRPr="00352D60">
        <w:t>:</w:t>
      </w:r>
      <w:r w:rsidR="00654617" w:rsidRPr="00352D60">
        <w:br/>
      </w:r>
      <w:r w:rsidR="00654617" w:rsidRPr="00352D60">
        <w:rPr>
          <w:noProof/>
          <w:lang w:eastAsia="de-DE"/>
        </w:rPr>
        <w:lastRenderedPageBreak/>
        <w:drawing>
          <wp:inline distT="0" distB="0" distL="0" distR="0" wp14:anchorId="46390FB6" wp14:editId="13C2166C">
            <wp:extent cx="5760720" cy="6301105"/>
            <wp:effectExtent l="152400" t="152400" r="354330" b="36639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ins w:id="416" w:author="Höhne, Johannes" w:date="2018-10-29T15:26:00Z">
        <w:r w:rsidR="00207054">
          <w:br/>
        </w:r>
        <w:proofErr w:type="spellStart"/>
        <w:r w:rsidR="00207054">
          <w:t>Abb</w:t>
        </w:r>
        <w:proofErr w:type="spellEnd"/>
        <w:r w:rsidR="00207054">
          <w:t xml:space="preserve"> </w:t>
        </w:r>
      </w:ins>
      <w:ins w:id="417" w:author="Höhne, Johannes" w:date="2018-10-29T15:27:00Z">
        <w:r w:rsidR="00207054">
          <w:t>20: Wichtig ist hier die „Erfolgsmeldung“ in der Ausgabe</w:t>
        </w:r>
        <w:r w:rsidR="00207054">
          <w:br/>
        </w:r>
      </w:ins>
    </w:p>
    <w:p w14:paraId="6B777F1E" w14:textId="2BCCAF10" w:rsidR="00654617" w:rsidRPr="00352D60" w:rsidRDefault="00500447" w:rsidP="00654617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</w:pPr>
      <w:r w:rsidRPr="00352D60">
        <w:t xml:space="preserve">Danach </w:t>
      </w:r>
      <w:del w:id="418" w:author="Melzer, Stefanie" w:date="2018-10-26T11:19:00Z">
        <w:r w:rsidRPr="00352D60" w:rsidDel="00DF690F">
          <w:delText>kannst Du</w:delText>
        </w:r>
      </w:del>
      <w:ins w:id="419" w:author="Melzer, Stefanie" w:date="2018-10-26T11:19:00Z">
        <w:r w:rsidR="00DF690F">
          <w:t>beende ich</w:t>
        </w:r>
      </w:ins>
      <w:r w:rsidRPr="00352D60">
        <w:t xml:space="preserve"> Visual Studio</w:t>
      </w:r>
      <w:del w:id="420" w:author="Melzer, Stefanie" w:date="2018-10-26T11:19:00Z">
        <w:r w:rsidRPr="00352D60" w:rsidDel="00DF690F">
          <w:delText xml:space="preserve"> beenden</w:delText>
        </w:r>
      </w:del>
      <w:r w:rsidRPr="00352D60">
        <w:t xml:space="preserve"> und </w:t>
      </w:r>
      <w:ins w:id="421" w:author="Melzer, Stefanie" w:date="2018-10-26T11:19:00Z">
        <w:r w:rsidR="00DF690F">
          <w:t>starte m</w:t>
        </w:r>
      </w:ins>
      <w:del w:id="422" w:author="Melzer, Stefanie" w:date="2018-10-26T11:19:00Z">
        <w:r w:rsidRPr="00352D60" w:rsidDel="00DF690F">
          <w:delText>d</w:delText>
        </w:r>
      </w:del>
      <w:r w:rsidRPr="00352D60">
        <w:t xml:space="preserve">eine </w:t>
      </w:r>
      <w:proofErr w:type="spellStart"/>
      <w:r w:rsidRPr="00352D60">
        <w:rPr>
          <w:b/>
        </w:rPr>
        <w:t>cmd</w:t>
      </w:r>
      <w:proofErr w:type="spellEnd"/>
      <w:del w:id="423" w:author="Melzer, Stefanie" w:date="2018-10-26T11:20:00Z">
        <w:r w:rsidRPr="00352D60" w:rsidDel="00DF690F">
          <w:delText xml:space="preserve"> starten</w:delText>
        </w:r>
      </w:del>
    </w:p>
    <w:p w14:paraId="6254A40C" w14:textId="04C2CD66" w:rsidR="00654617" w:rsidRPr="00E4775B" w:rsidRDefault="00500447" w:rsidP="00F41A65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  <w:rPr>
          <w:lang w:val="en-US"/>
        </w:rPr>
      </w:pPr>
      <w:r w:rsidRPr="00352D60">
        <w:t xml:space="preserve">Das Programm wurde nach </w:t>
      </w:r>
      <w:r w:rsidRPr="00352D60">
        <w:rPr>
          <w:b/>
        </w:rPr>
        <w:t>C:\ProgramData\NVIDIA Corporation\CUDA Samples\v9.0\bin\win64\</w:t>
      </w:r>
      <w:proofErr w:type="spellStart"/>
      <w:r w:rsidRPr="00352D60">
        <w:rPr>
          <w:b/>
        </w:rPr>
        <w:t>Debug</w:t>
      </w:r>
      <w:proofErr w:type="spellEnd"/>
      <w:r w:rsidRPr="00352D60">
        <w:t xml:space="preserve">” kompiliert. </w:t>
      </w:r>
      <w:r w:rsidRPr="00352D60">
        <w:br/>
      </w:r>
      <w:proofErr w:type="spellStart"/>
      <w:r w:rsidRPr="00E4775B">
        <w:rPr>
          <w:lang w:val="en-US"/>
        </w:rPr>
        <w:t>Somit</w:t>
      </w:r>
      <w:proofErr w:type="spellEnd"/>
      <w:r w:rsidRPr="00E4775B">
        <w:rPr>
          <w:lang w:val="en-US"/>
        </w:rPr>
        <w:t xml:space="preserve">: </w:t>
      </w:r>
      <w:r w:rsidR="00654617" w:rsidRPr="00E4775B">
        <w:rPr>
          <w:lang w:val="en-US"/>
        </w:rPr>
        <w:t>“</w:t>
      </w:r>
      <w:r w:rsidR="00654617" w:rsidRPr="00E4775B">
        <w:rPr>
          <w:b/>
          <w:lang w:val="en-US"/>
        </w:rPr>
        <w:t>cd</w:t>
      </w:r>
      <w:r w:rsidR="00654617" w:rsidRPr="00E4775B">
        <w:rPr>
          <w:lang w:val="en-US"/>
        </w:rPr>
        <w:t xml:space="preserve"> </w:t>
      </w:r>
      <w:r w:rsidR="00654617" w:rsidRPr="00E4775B">
        <w:rPr>
          <w:b/>
          <w:lang w:val="en-US"/>
        </w:rPr>
        <w:t>C:\ProgramData\NVIDIA Corporation\CUDA Samples\v9.0\bin\win64\Debug</w:t>
      </w:r>
      <w:r w:rsidR="00654617" w:rsidRPr="00E4775B">
        <w:rPr>
          <w:lang w:val="en-US"/>
        </w:rPr>
        <w:t>”</w:t>
      </w:r>
    </w:p>
    <w:p w14:paraId="64264DD4" w14:textId="662BDAA2" w:rsidR="00654617" w:rsidRPr="00352D60" w:rsidRDefault="00DF690F" w:rsidP="00654617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</w:pPr>
      <w:ins w:id="424" w:author="Melzer, Stefanie" w:date="2018-10-26T11:20:00Z">
        <w:r>
          <w:t xml:space="preserve">Ich </w:t>
        </w:r>
      </w:ins>
      <w:del w:id="425" w:author="Melzer, Stefanie" w:date="2018-10-26T11:20:00Z">
        <w:r w:rsidR="00654617" w:rsidRPr="00352D60" w:rsidDel="00DF690F">
          <w:delText>S</w:delText>
        </w:r>
      </w:del>
      <w:ins w:id="426" w:author="Melzer, Stefanie" w:date="2018-10-26T11:20:00Z">
        <w:r>
          <w:t>s</w:t>
        </w:r>
      </w:ins>
      <w:r w:rsidR="00654617" w:rsidRPr="00352D60">
        <w:t>tart</w:t>
      </w:r>
      <w:r w:rsidR="00500447" w:rsidRPr="00352D60">
        <w:t>e</w:t>
      </w:r>
      <w:r w:rsidR="00654617" w:rsidRPr="00352D60">
        <w:t xml:space="preserve"> “</w:t>
      </w:r>
      <w:r w:rsidR="00654617" w:rsidRPr="00352D60">
        <w:rPr>
          <w:b/>
        </w:rPr>
        <w:t>deviceQuery.exe</w:t>
      </w:r>
      <w:r w:rsidR="00654617" w:rsidRPr="00352D60">
        <w:t>”</w:t>
      </w:r>
      <w:r w:rsidR="00500447" w:rsidRPr="00352D60">
        <w:t xml:space="preserve">. </w:t>
      </w:r>
      <w:del w:id="427" w:author="Melzer, Stefanie" w:date="2018-10-26T11:20:00Z">
        <w:r w:rsidR="00500447" w:rsidRPr="00352D60" w:rsidDel="00DF690F">
          <w:delText>D</w:delText>
        </w:r>
      </w:del>
      <w:del w:id="428" w:author="Melzer, Stefanie" w:date="2018-10-26T11:21:00Z">
        <w:r w:rsidR="00500447" w:rsidRPr="00352D60" w:rsidDel="001157F8">
          <w:delText>eine</w:delText>
        </w:r>
      </w:del>
      <w:ins w:id="429" w:author="Melzer, Stefanie" w:date="2018-10-26T11:21:00Z">
        <w:r w:rsidR="001157F8">
          <w:t>Die</w:t>
        </w:r>
      </w:ins>
      <w:r w:rsidR="00500447" w:rsidRPr="00352D60">
        <w:t xml:space="preserve"> Ausgabe sollte in etwa so aussehen. Wichtig ist hierbei eigentlich nur, dass die GPU unter Device 0 angesprochen wurde</w:t>
      </w:r>
      <w:r w:rsidR="00654617" w:rsidRPr="00352D60">
        <w:br/>
      </w:r>
      <w:commentRangeStart w:id="430"/>
      <w:r w:rsidR="00654617" w:rsidRPr="00352D60">
        <w:rPr>
          <w:noProof/>
          <w:lang w:eastAsia="de-DE"/>
        </w:rPr>
        <w:lastRenderedPageBreak/>
        <w:drawing>
          <wp:inline distT="0" distB="0" distL="0" distR="0" wp14:anchorId="60E8568E" wp14:editId="4082946A">
            <wp:extent cx="5760720" cy="4576445"/>
            <wp:effectExtent l="152400" t="152400" r="354330" b="35750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430"/>
      <w:r w:rsidR="001157F8">
        <w:rPr>
          <w:rStyle w:val="Kommentarzeichen"/>
          <w:rFonts w:eastAsia="Calibri"/>
          <w:lang w:eastAsia="de-DE"/>
        </w:rPr>
        <w:commentReference w:id="430"/>
      </w:r>
      <w:ins w:id="431" w:author="Höhne, Johannes" w:date="2018-10-29T15:28:00Z">
        <w:r w:rsidR="00207054">
          <w:br/>
        </w:r>
        <w:proofErr w:type="spellStart"/>
        <w:r w:rsidR="00207054">
          <w:t>Abb</w:t>
        </w:r>
        <w:proofErr w:type="spellEnd"/>
        <w:r w:rsidR="00207054">
          <w:t xml:space="preserve"> 21: Die Applikation deviceQuery.exe sagt Dir in der letzten Zeile, ob CUDA</w:t>
        </w:r>
      </w:ins>
      <w:ins w:id="432" w:author="Höhne, Johannes" w:date="2018-10-29T15:29:00Z">
        <w:r w:rsidR="00207054">
          <w:t xml:space="preserve"> läuft oder nicht</w:t>
        </w:r>
        <w:r w:rsidR="00207054">
          <w:br/>
        </w:r>
      </w:ins>
    </w:p>
    <w:p w14:paraId="77ED4544" w14:textId="22D4A05B" w:rsidR="00654617" w:rsidRPr="00352D60" w:rsidRDefault="00500447" w:rsidP="00654617">
      <w:pPr>
        <w:pStyle w:val="Listenabsatz"/>
        <w:numPr>
          <w:ilvl w:val="0"/>
          <w:numId w:val="44"/>
        </w:numPr>
        <w:spacing w:after="160" w:line="259" w:lineRule="auto"/>
        <w:ind w:right="0"/>
        <w:jc w:val="left"/>
      </w:pPr>
      <w:r w:rsidRPr="00352D60">
        <w:t>Lehn Dich zurück und genieße den Anblick</w:t>
      </w:r>
      <w:r w:rsidR="00654617" w:rsidRPr="00352D60">
        <w:t>!</w:t>
      </w:r>
    </w:p>
    <w:p w14:paraId="64874BB8" w14:textId="5DBA1676" w:rsidR="00654617" w:rsidRPr="00352D60" w:rsidRDefault="00654617">
      <w:pPr>
        <w:pStyle w:val="berschrift2"/>
        <w:numPr>
          <w:ilvl w:val="0"/>
          <w:numId w:val="47"/>
        </w:numPr>
        <w:pPrChange w:id="433" w:author="Melzer, Stefanie" w:date="2018-10-29T14:06:00Z">
          <w:pPr>
            <w:pStyle w:val="berschrift2"/>
          </w:pPr>
        </w:pPrChange>
      </w:pPr>
      <w:r w:rsidRPr="00352D60">
        <w:t>Install</w:t>
      </w:r>
      <w:r w:rsidR="00500447" w:rsidRPr="00352D60">
        <w:t>ation von</w:t>
      </w:r>
      <w:r w:rsidRPr="00352D60">
        <w:t xml:space="preserve"> Keras and TensorFlow</w:t>
      </w:r>
    </w:p>
    <w:p w14:paraId="3570C22A" w14:textId="4C5BEF34" w:rsidR="00654617" w:rsidRPr="00352D60" w:rsidRDefault="00500447" w:rsidP="00654617">
      <w:r w:rsidRPr="00352D60">
        <w:t xml:space="preserve">Die letzten </w:t>
      </w:r>
      <w:del w:id="434" w:author="Melzer, Stefanie" w:date="2018-10-26T11:21:00Z">
        <w:r w:rsidRPr="00352D60" w:rsidDel="001157F8">
          <w:delText>Ansichts</w:delText>
        </w:r>
      </w:del>
      <w:ins w:id="435" w:author="Melzer, Stefanie" w:date="2018-10-26T11:21:00Z">
        <w:r w:rsidR="001157F8">
          <w:t>S</w:t>
        </w:r>
      </w:ins>
      <w:r w:rsidRPr="00352D60">
        <w:t xml:space="preserve">chritte </w:t>
      </w:r>
      <w:del w:id="436" w:author="Melzer, Stefanie" w:date="2018-10-26T11:21:00Z">
        <w:r w:rsidRPr="00352D60" w:rsidDel="001157F8">
          <w:delText>sollten</w:delText>
        </w:r>
      </w:del>
      <w:ins w:id="437" w:author="Melzer, Stefanie" w:date="2018-10-26T11:22:00Z">
        <w:r w:rsidR="001157F8">
          <w:t>sind</w:t>
        </w:r>
      </w:ins>
      <w:r w:rsidRPr="00352D60">
        <w:t xml:space="preserve"> nicht mehr schwer</w:t>
      </w:r>
      <w:del w:id="438" w:author="Melzer, Stefanie" w:date="2018-10-26T11:22:00Z">
        <w:r w:rsidRPr="00352D60" w:rsidDel="001157F8">
          <w:delText xml:space="preserve"> sein</w:delText>
        </w:r>
      </w:del>
      <w:r w:rsidRPr="00352D60">
        <w:t xml:space="preserve">. Wenn </w:t>
      </w:r>
      <w:del w:id="439" w:author="Melzer, Stefanie" w:date="2018-10-26T11:23:00Z">
        <w:r w:rsidRPr="00352D60" w:rsidDel="00443A7C">
          <w:delText xml:space="preserve">Du </w:delText>
        </w:r>
      </w:del>
      <w:r w:rsidRPr="00352D60">
        <w:t>die deviceQuery.exe von oben aus</w:t>
      </w:r>
      <w:ins w:id="440" w:author="Melzer, Stefanie" w:date="2018-10-26T11:23:00Z">
        <w:r w:rsidR="00443A7C">
          <w:t>ge</w:t>
        </w:r>
      </w:ins>
      <w:r w:rsidRPr="00352D60">
        <w:t>führ</w:t>
      </w:r>
      <w:del w:id="441" w:author="Melzer, Stefanie" w:date="2018-10-26T11:23:00Z">
        <w:r w:rsidRPr="00352D60" w:rsidDel="00443A7C">
          <w:delText>en</w:delText>
        </w:r>
      </w:del>
      <w:ins w:id="442" w:author="Melzer, Stefanie" w:date="2018-10-26T11:23:00Z">
        <w:r w:rsidR="00443A7C">
          <w:t>t werden</w:t>
        </w:r>
      </w:ins>
      <w:r w:rsidRPr="00352D60">
        <w:t xml:space="preserve"> kann</w:t>
      </w:r>
      <w:del w:id="443" w:author="Melzer, Stefanie" w:date="2018-10-26T11:23:00Z">
        <w:r w:rsidRPr="00352D60" w:rsidDel="00443A7C">
          <w:delText>st</w:delText>
        </w:r>
      </w:del>
      <w:r w:rsidRPr="00352D60">
        <w:t>, ist es jetzt nur noch eine Frage der richtigen Versionen</w:t>
      </w:r>
      <w:r w:rsidR="00654617" w:rsidRPr="00352D60">
        <w:t xml:space="preserve">. </w:t>
      </w:r>
      <w:r w:rsidRPr="00352D60">
        <w:t>Also</w:t>
      </w:r>
    </w:p>
    <w:p w14:paraId="25E0B1D0" w14:textId="77C32B38" w:rsidR="00500447" w:rsidRPr="00352D60" w:rsidRDefault="00500447" w:rsidP="00654617">
      <w:pPr>
        <w:pStyle w:val="Listenabsatz"/>
        <w:numPr>
          <w:ilvl w:val="0"/>
          <w:numId w:val="45"/>
        </w:numPr>
        <w:spacing w:after="160" w:line="259" w:lineRule="auto"/>
        <w:ind w:right="0"/>
        <w:jc w:val="left"/>
      </w:pPr>
      <w:r w:rsidRPr="00352D60">
        <w:t xml:space="preserve">Starte die </w:t>
      </w:r>
      <w:proofErr w:type="spellStart"/>
      <w:r w:rsidRPr="00352D60">
        <w:rPr>
          <w:b/>
        </w:rPr>
        <w:t>cmd</w:t>
      </w:r>
      <w:proofErr w:type="spellEnd"/>
      <w:r w:rsidRPr="00352D60">
        <w:t xml:space="preserve"> als Administrator</w:t>
      </w:r>
    </w:p>
    <w:p w14:paraId="41D58373" w14:textId="400E3440" w:rsidR="00654617" w:rsidRPr="00352D60" w:rsidRDefault="00654617" w:rsidP="00654617">
      <w:pPr>
        <w:pStyle w:val="Listenabsatz"/>
        <w:numPr>
          <w:ilvl w:val="0"/>
          <w:numId w:val="45"/>
        </w:numPr>
        <w:spacing w:after="160" w:line="259" w:lineRule="auto"/>
        <w:ind w:right="0"/>
        <w:jc w:val="left"/>
      </w:pPr>
      <w:r w:rsidRPr="00352D60">
        <w:t>Install</w:t>
      </w:r>
      <w:r w:rsidR="00500447" w:rsidRPr="00352D60">
        <w:t>iere</w:t>
      </w:r>
      <w:r w:rsidRPr="00352D60">
        <w:t xml:space="preserve"> </w:t>
      </w:r>
      <w:proofErr w:type="spellStart"/>
      <w:r w:rsidRPr="00352D60">
        <w:t>Tenso</w:t>
      </w:r>
      <w:r w:rsidR="00500447" w:rsidRPr="00352D60">
        <w:t>rFlow</w:t>
      </w:r>
      <w:proofErr w:type="spellEnd"/>
      <w:r w:rsidR="00500447" w:rsidRPr="00352D60">
        <w:t xml:space="preserve"> 1.10.0.</w:t>
      </w:r>
      <w:r w:rsidRPr="00352D60">
        <w:br/>
        <w:t>“</w:t>
      </w:r>
      <w:proofErr w:type="spellStart"/>
      <w:r w:rsidRPr="00352D60">
        <w:rPr>
          <w:b/>
        </w:rPr>
        <w:t>pip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install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tensorflow</w:t>
      </w:r>
      <w:proofErr w:type="spellEnd"/>
      <w:r w:rsidRPr="00352D60">
        <w:rPr>
          <w:b/>
        </w:rPr>
        <w:t>==1.10.0</w:t>
      </w:r>
      <w:r w:rsidRPr="00352D60">
        <w:t>”</w:t>
      </w:r>
    </w:p>
    <w:p w14:paraId="3720A37A" w14:textId="06C559D9" w:rsidR="00654617" w:rsidRPr="00352D60" w:rsidRDefault="00500447" w:rsidP="00654617">
      <w:pPr>
        <w:pStyle w:val="Listenabsatz"/>
        <w:numPr>
          <w:ilvl w:val="0"/>
          <w:numId w:val="45"/>
        </w:numPr>
        <w:spacing w:after="160" w:line="259" w:lineRule="auto"/>
        <w:ind w:right="0"/>
        <w:jc w:val="left"/>
      </w:pPr>
      <w:r w:rsidRPr="00352D60">
        <w:t xml:space="preserve">Installiere </w:t>
      </w:r>
      <w:proofErr w:type="spellStart"/>
      <w:r w:rsidR="00654617" w:rsidRPr="00352D60">
        <w:t>TensorFlow-gpu</w:t>
      </w:r>
      <w:proofErr w:type="spellEnd"/>
      <w:r w:rsidR="00654617" w:rsidRPr="00352D60">
        <w:t xml:space="preserve"> 1.10.0</w:t>
      </w:r>
      <w:r w:rsidR="00654617" w:rsidRPr="00352D60">
        <w:br/>
        <w:t>“</w:t>
      </w:r>
      <w:proofErr w:type="spellStart"/>
      <w:r w:rsidR="00654617" w:rsidRPr="00352D60">
        <w:rPr>
          <w:b/>
        </w:rPr>
        <w:t>pip</w:t>
      </w:r>
      <w:proofErr w:type="spellEnd"/>
      <w:r w:rsidR="00654617" w:rsidRPr="00352D60">
        <w:rPr>
          <w:b/>
        </w:rPr>
        <w:t xml:space="preserve"> </w:t>
      </w:r>
      <w:proofErr w:type="spellStart"/>
      <w:r w:rsidR="00654617" w:rsidRPr="00352D60">
        <w:rPr>
          <w:b/>
        </w:rPr>
        <w:t>install</w:t>
      </w:r>
      <w:proofErr w:type="spellEnd"/>
      <w:r w:rsidR="00654617" w:rsidRPr="00352D60">
        <w:rPr>
          <w:b/>
        </w:rPr>
        <w:t xml:space="preserve"> </w:t>
      </w:r>
      <w:proofErr w:type="spellStart"/>
      <w:r w:rsidR="00654617" w:rsidRPr="00352D60">
        <w:rPr>
          <w:b/>
        </w:rPr>
        <w:t>tensorflow-gpu</w:t>
      </w:r>
      <w:proofErr w:type="spellEnd"/>
      <w:r w:rsidR="00654617" w:rsidRPr="00352D60">
        <w:rPr>
          <w:b/>
        </w:rPr>
        <w:t>==1.10.0</w:t>
      </w:r>
      <w:r w:rsidR="00654617" w:rsidRPr="00352D60">
        <w:t>”</w:t>
      </w:r>
    </w:p>
    <w:p w14:paraId="7A2C4AD8" w14:textId="0A929D6E" w:rsidR="00654617" w:rsidRPr="00352D60" w:rsidRDefault="00500447" w:rsidP="00654617">
      <w:pPr>
        <w:pStyle w:val="Listenabsatz"/>
        <w:numPr>
          <w:ilvl w:val="0"/>
          <w:numId w:val="45"/>
        </w:numPr>
        <w:spacing w:after="160" w:line="259" w:lineRule="auto"/>
        <w:ind w:right="0"/>
        <w:jc w:val="left"/>
      </w:pPr>
      <w:r w:rsidRPr="00352D60">
        <w:t xml:space="preserve">Installiere </w:t>
      </w:r>
      <w:r w:rsidR="00654617" w:rsidRPr="00352D60">
        <w:t>Keras 2.2.4</w:t>
      </w:r>
      <w:r w:rsidR="00654617" w:rsidRPr="00352D60">
        <w:br/>
        <w:t>“</w:t>
      </w:r>
      <w:proofErr w:type="spellStart"/>
      <w:r w:rsidR="00654617" w:rsidRPr="00352D60">
        <w:rPr>
          <w:b/>
        </w:rPr>
        <w:t>pip</w:t>
      </w:r>
      <w:proofErr w:type="spellEnd"/>
      <w:r w:rsidR="00654617" w:rsidRPr="00352D60">
        <w:rPr>
          <w:b/>
        </w:rPr>
        <w:t xml:space="preserve"> </w:t>
      </w:r>
      <w:proofErr w:type="spellStart"/>
      <w:r w:rsidR="00654617" w:rsidRPr="00352D60">
        <w:rPr>
          <w:b/>
        </w:rPr>
        <w:t>install</w:t>
      </w:r>
      <w:proofErr w:type="spellEnd"/>
      <w:r w:rsidR="00654617" w:rsidRPr="00352D60">
        <w:rPr>
          <w:b/>
        </w:rPr>
        <w:t xml:space="preserve"> </w:t>
      </w:r>
      <w:proofErr w:type="spellStart"/>
      <w:r w:rsidR="00654617" w:rsidRPr="00352D60">
        <w:rPr>
          <w:b/>
        </w:rPr>
        <w:t>keras</w:t>
      </w:r>
      <w:proofErr w:type="spellEnd"/>
      <w:r w:rsidR="00654617" w:rsidRPr="00352D60">
        <w:rPr>
          <w:b/>
        </w:rPr>
        <w:t>==2.2.4</w:t>
      </w:r>
      <w:r w:rsidR="00654617" w:rsidRPr="00352D60">
        <w:t>”</w:t>
      </w:r>
    </w:p>
    <w:p w14:paraId="35AE2C60" w14:textId="45DE79AA" w:rsidR="00500447" w:rsidRPr="00352D60" w:rsidRDefault="00443A7C" w:rsidP="00500447">
      <w:pPr>
        <w:spacing w:after="160" w:line="259" w:lineRule="auto"/>
        <w:ind w:right="0"/>
        <w:jc w:val="left"/>
      </w:pPr>
      <w:ins w:id="444" w:author="Melzer, Stefanie" w:date="2018-10-26T11:23:00Z">
        <w:r>
          <w:t xml:space="preserve">Ich habe mir </w:t>
        </w:r>
      </w:ins>
      <w:del w:id="445" w:author="Melzer, Stefanie" w:date="2018-10-26T11:23:00Z">
        <w:r w:rsidR="00500447" w:rsidRPr="00352D60" w:rsidDel="00443A7C">
          <w:delText xml:space="preserve">Lade Dir </w:delText>
        </w:r>
      </w:del>
      <w:r w:rsidR="00500447" w:rsidRPr="00352D60">
        <w:t>folgendes Skript herunter</w:t>
      </w:r>
      <w:ins w:id="446" w:author="Melzer, Stefanie" w:date="2018-10-26T11:23:00Z">
        <w:r>
          <w:t>geladen</w:t>
        </w:r>
      </w:ins>
      <w:r w:rsidR="00500447" w:rsidRPr="00352D60">
        <w:t xml:space="preserve">. Eigentlich handelt es sich dabei nur um eine Art Hello World für </w:t>
      </w:r>
      <w:proofErr w:type="spellStart"/>
      <w:r w:rsidR="00500447" w:rsidRPr="00352D60">
        <w:t>TensorFlow</w:t>
      </w:r>
      <w:proofErr w:type="spellEnd"/>
      <w:r w:rsidR="00500447" w:rsidRPr="00352D60">
        <w:t>-GPU (</w:t>
      </w:r>
      <w:ins w:id="447" w:author="Melzer, Stefanie" w:date="2018-10-26T11:24:00Z">
        <w:r>
          <w:t xml:space="preserve">Achtung: Man sollte sich vorher </w:t>
        </w:r>
      </w:ins>
      <w:del w:id="448" w:author="Melzer, Stefanie" w:date="2018-10-26T11:24:00Z">
        <w:r w:rsidR="00500447" w:rsidRPr="00352D60" w:rsidDel="00443A7C">
          <w:delText xml:space="preserve">bitte </w:delText>
        </w:r>
      </w:del>
      <w:r w:rsidR="00500447" w:rsidRPr="00352D60">
        <w:t>überzeuge</w:t>
      </w:r>
      <w:ins w:id="449" w:author="Melzer, Stefanie" w:date="2018-10-26T11:24:00Z">
        <w:r>
          <w:t>n</w:t>
        </w:r>
      </w:ins>
      <w:del w:id="450" w:author="Melzer, Stefanie" w:date="2018-10-26T11:24:00Z">
        <w:r w:rsidR="00500447" w:rsidRPr="00352D60" w:rsidDel="00443A7C">
          <w:delText xml:space="preserve"> Dich</w:delText>
        </w:r>
      </w:del>
      <w:r w:rsidR="00500447" w:rsidRPr="00352D60">
        <w:t>, dass es wirklich harmlos ist und keinen Schaden anrichten kann.)</w:t>
      </w:r>
    </w:p>
    <w:p w14:paraId="6F0EA484" w14:textId="77777777" w:rsidR="00352D60" w:rsidRPr="00352D60" w:rsidRDefault="00092CF3" w:rsidP="00654617">
      <w:hyperlink r:id="rId38" w:history="1">
        <w:r w:rsidR="00352D60" w:rsidRPr="00352D60">
          <w:rPr>
            <w:rStyle w:val="Hyperlink"/>
          </w:rPr>
          <w:t>https://github.com/JJDoneAway/LearnPython/raw/master/GPU_Tweaks/CheckGU.py</w:t>
        </w:r>
      </w:hyperlink>
      <w:r w:rsidR="00654617" w:rsidRPr="00352D60">
        <w:t xml:space="preserve"> </w:t>
      </w:r>
    </w:p>
    <w:p w14:paraId="732A2F03" w14:textId="4294063C" w:rsidR="00352D60" w:rsidRDefault="00443A7C" w:rsidP="00654617">
      <w:ins w:id="451" w:author="Melzer, Stefanie" w:date="2018-10-26T11:24:00Z">
        <w:r>
          <w:t xml:space="preserve">Ich habe das Skript lokal </w:t>
        </w:r>
      </w:ins>
      <w:del w:id="452" w:author="Melzer, Stefanie" w:date="2018-10-26T11:24:00Z">
        <w:r w:rsidR="00352D60" w:rsidRPr="00352D60" w:rsidDel="00443A7C">
          <w:delText xml:space="preserve">Wenn Du das Skript lokal </w:delText>
        </w:r>
      </w:del>
      <w:r w:rsidR="00352D60" w:rsidRPr="00352D60">
        <w:t xml:space="preserve">bei </w:t>
      </w:r>
      <w:del w:id="453" w:author="Melzer, Stefanie" w:date="2018-10-26T11:24:00Z">
        <w:r w:rsidR="00352D60" w:rsidRPr="00352D60" w:rsidDel="00443A7C">
          <w:delText>D</w:delText>
        </w:r>
      </w:del>
      <w:ins w:id="454" w:author="Melzer, Stefanie" w:date="2018-10-26T11:24:00Z">
        <w:r>
          <w:t>m</w:t>
        </w:r>
      </w:ins>
      <w:r w:rsidR="00352D60" w:rsidRPr="00352D60">
        <w:t>ir gespeichert</w:t>
      </w:r>
      <w:ins w:id="455" w:author="Melzer, Stefanie" w:date="2018-10-26T11:24:00Z">
        <w:r>
          <w:t xml:space="preserve"> und lasse es nun </w:t>
        </w:r>
      </w:ins>
      <w:del w:id="456" w:author="Melzer, Stefanie" w:date="2018-10-26T11:25:00Z">
        <w:r w:rsidR="00352D60" w:rsidRPr="00352D60" w:rsidDel="00443A7C">
          <w:delText xml:space="preserve"> hast</w:delText>
        </w:r>
        <w:r w:rsidR="00352D60" w:rsidDel="00443A7C">
          <w:delText xml:space="preserve"> kannst Du es </w:delText>
        </w:r>
      </w:del>
      <w:r w:rsidR="00352D60">
        <w:t>laufen</w:t>
      </w:r>
      <w:del w:id="457" w:author="Melzer, Stefanie" w:date="2018-10-26T11:25:00Z">
        <w:r w:rsidR="00352D60" w:rsidDel="00443A7C">
          <w:delText xml:space="preserve"> lassen</w:delText>
        </w:r>
      </w:del>
      <w:r w:rsidR="00352D60">
        <w:t>:</w:t>
      </w:r>
    </w:p>
    <w:p w14:paraId="490A7BD3" w14:textId="2CAB598B" w:rsidR="00290B84" w:rsidRDefault="00352D60" w:rsidP="00352D60">
      <w:pPr>
        <w:pStyle w:val="Listenabsatz"/>
        <w:numPr>
          <w:ilvl w:val="0"/>
          <w:numId w:val="46"/>
        </w:numPr>
      </w:pPr>
      <w:r>
        <w:t xml:space="preserve">Öffne deine </w:t>
      </w:r>
      <w:proofErr w:type="spellStart"/>
      <w:r w:rsidR="00654617" w:rsidRPr="00352D60">
        <w:rPr>
          <w:b/>
        </w:rPr>
        <w:t>cmd</w:t>
      </w:r>
      <w:proofErr w:type="spellEnd"/>
      <w:r w:rsidR="00654617" w:rsidRPr="00352D60">
        <w:rPr>
          <w:b/>
        </w:rPr>
        <w:t xml:space="preserve"> </w:t>
      </w:r>
    </w:p>
    <w:p w14:paraId="4496ECDB" w14:textId="291CDA9C" w:rsidR="00352D60" w:rsidRDefault="00352D60" w:rsidP="00352D60">
      <w:pPr>
        <w:pStyle w:val="Listenabsatz"/>
        <w:numPr>
          <w:ilvl w:val="0"/>
          <w:numId w:val="46"/>
        </w:numPr>
      </w:pPr>
      <w:r>
        <w:t>Wechsle in das Verzeichnis mit dem CheckGPU.py Skript</w:t>
      </w:r>
    </w:p>
    <w:p w14:paraId="10404445" w14:textId="1C66F711" w:rsidR="00654617" w:rsidRPr="00352D60" w:rsidRDefault="00654617" w:rsidP="00352D60">
      <w:pPr>
        <w:pStyle w:val="Listenabsatz"/>
        <w:numPr>
          <w:ilvl w:val="0"/>
          <w:numId w:val="46"/>
        </w:numPr>
        <w:rPr>
          <w:rFonts w:asciiTheme="minorHAnsi" w:hAnsiTheme="minorHAnsi"/>
          <w:sz w:val="22"/>
          <w:szCs w:val="22"/>
        </w:rPr>
      </w:pPr>
      <w:r w:rsidRPr="00352D60">
        <w:rPr>
          <w:b/>
        </w:rPr>
        <w:t>“</w:t>
      </w:r>
      <w:proofErr w:type="spellStart"/>
      <w:r w:rsidRPr="00352D60">
        <w:rPr>
          <w:b/>
        </w:rPr>
        <w:t>python</w:t>
      </w:r>
      <w:proofErr w:type="spellEnd"/>
      <w:r w:rsidRPr="00352D60">
        <w:rPr>
          <w:b/>
        </w:rPr>
        <w:t xml:space="preserve"> CheckGPU.py”</w:t>
      </w:r>
    </w:p>
    <w:p w14:paraId="52393FD7" w14:textId="4D0961ED" w:rsidR="00352D60" w:rsidRPr="00352D60" w:rsidRDefault="00352D60" w:rsidP="00352D60">
      <w:pPr>
        <w:pStyle w:val="Listenabsatz"/>
        <w:numPr>
          <w:ilvl w:val="0"/>
          <w:numId w:val="46"/>
        </w:numPr>
      </w:pPr>
      <w:r w:rsidRPr="00352D60">
        <w:t xml:space="preserve">Die Ausgabe sollte </w:t>
      </w:r>
      <w:r>
        <w:t xml:space="preserve">in etwa </w:t>
      </w:r>
      <w:del w:id="458" w:author="Melzer, Stefanie" w:date="2018-10-29T14:07:00Z">
        <w:r w:rsidDel="002F5E12">
          <w:delText xml:space="preserve">so </w:delText>
        </w:r>
      </w:del>
      <w:ins w:id="459" w:author="Melzer, Stefanie" w:date="2018-10-29T14:07:00Z">
        <w:r w:rsidR="002F5E12">
          <w:t xml:space="preserve">wie in </w:t>
        </w:r>
        <w:r w:rsidR="002F5E12" w:rsidRPr="002F5E12">
          <w:rPr>
            <w:highlight w:val="yellow"/>
            <w:rPrChange w:id="460" w:author="Melzer, Stefanie" w:date="2018-10-29T14:07:00Z">
              <w:rPr/>
            </w:rPrChange>
          </w:rPr>
          <w:t>Abbildung…</w:t>
        </w:r>
        <w:r w:rsidR="002F5E12">
          <w:t xml:space="preserve"> </w:t>
        </w:r>
      </w:ins>
      <w:r>
        <w:t xml:space="preserve">aussehen. Wichtig sind die gelb markierten Zeilen, die </w:t>
      </w:r>
      <w:del w:id="461" w:author="Melzer, Stefanie" w:date="2018-10-26T11:25:00Z">
        <w:r w:rsidDel="00CD5237">
          <w:delText>Dir sagen</w:delText>
        </w:r>
      </w:del>
      <w:ins w:id="462" w:author="Melzer, Stefanie" w:date="2018-10-26T11:25:00Z">
        <w:r w:rsidR="00CD5237">
          <w:t>zeigen</w:t>
        </w:r>
      </w:ins>
      <w:r>
        <w:t xml:space="preserve">, </w:t>
      </w:r>
      <w:proofErr w:type="spellStart"/>
      <w:proofErr w:type="gramStart"/>
      <w:r>
        <w:t>das</w:t>
      </w:r>
      <w:proofErr w:type="spellEnd"/>
      <w:proofErr w:type="gramEnd"/>
      <w:r>
        <w:t xml:space="preserve"> die GPU angesprochen wurde.</w:t>
      </w:r>
    </w:p>
    <w:p w14:paraId="0C87D207" w14:textId="4505C5D5" w:rsidR="00654617" w:rsidRDefault="00654617" w:rsidP="00207054">
      <w:pPr>
        <w:ind w:left="360"/>
        <w:jc w:val="left"/>
        <w:pPrChange w:id="463" w:author="Höhne, Johannes" w:date="2018-10-29T15:30:00Z">
          <w:pPr>
            <w:ind w:left="360"/>
          </w:pPr>
        </w:pPrChange>
      </w:pPr>
      <w:commentRangeStart w:id="464"/>
      <w:r w:rsidRPr="00352D60">
        <w:rPr>
          <w:noProof/>
        </w:rPr>
        <w:drawing>
          <wp:inline distT="0" distB="0" distL="0" distR="0" wp14:anchorId="50891C4D" wp14:editId="291FB66E">
            <wp:extent cx="5760720" cy="3305175"/>
            <wp:effectExtent l="152400" t="152400" r="354330" b="37147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464"/>
      <w:r w:rsidR="00CD5237">
        <w:rPr>
          <w:rStyle w:val="Kommentarzeichen"/>
        </w:rPr>
        <w:commentReference w:id="464"/>
      </w:r>
      <w:ins w:id="465" w:author="Höhne, Johannes" w:date="2018-10-29T15:29:00Z">
        <w:r w:rsidR="00207054">
          <w:br/>
        </w:r>
        <w:proofErr w:type="spellStart"/>
        <w:r w:rsidR="00207054">
          <w:t>Abb</w:t>
        </w:r>
        <w:proofErr w:type="spellEnd"/>
        <w:r w:rsidR="00207054">
          <w:t xml:space="preserve"> 22. Ein wenig versteckt wird Dir gesagt, ob </w:t>
        </w:r>
        <w:proofErr w:type="spellStart"/>
        <w:r w:rsidR="00207054">
          <w:t>TensorFlow</w:t>
        </w:r>
        <w:proofErr w:type="spellEnd"/>
        <w:r w:rsidR="00207054">
          <w:t xml:space="preserve"> auf der GPU oder CPU läuft.</w:t>
        </w:r>
      </w:ins>
      <w:ins w:id="466" w:author="Höhne, Johannes" w:date="2018-10-29T15:30:00Z">
        <w:r w:rsidR="00207054">
          <w:br/>
        </w:r>
      </w:ins>
    </w:p>
    <w:p w14:paraId="25AC9D91" w14:textId="53FCD5F3" w:rsidR="00352D60" w:rsidRPr="00352D60" w:rsidRDefault="00352D60" w:rsidP="00352D60">
      <w:r>
        <w:t>Da das im Screen</w:t>
      </w:r>
      <w:ins w:id="467" w:author="Melzer, Stefanie" w:date="2018-10-26T11:26:00Z">
        <w:r w:rsidR="00CD5237">
          <w:t>s</w:t>
        </w:r>
      </w:ins>
      <w:del w:id="468" w:author="Melzer, Stefanie" w:date="2018-10-26T11:26:00Z">
        <w:r w:rsidDel="00CD5237">
          <w:delText xml:space="preserve"> </w:delText>
        </w:r>
      </w:del>
      <w:del w:id="469" w:author="Melzer, Stefanie" w:date="2018-10-26T11:25:00Z">
        <w:r w:rsidDel="00CD5237">
          <w:delText>S</w:delText>
        </w:r>
      </w:del>
      <w:r>
        <w:t xml:space="preserve">hot ein wenig klein ist, habe ich den entscheidenden Text hier nochmal herauskopiert: </w:t>
      </w:r>
      <w:r w:rsidRPr="00352D60">
        <w:t>“</w:t>
      </w:r>
      <w:proofErr w:type="spellStart"/>
      <w:r w:rsidRPr="00352D60">
        <w:rPr>
          <w:b/>
        </w:rPr>
        <w:t>Created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TensorFlow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device</w:t>
      </w:r>
      <w:proofErr w:type="spellEnd"/>
      <w:r w:rsidRPr="00352D60">
        <w:rPr>
          <w:b/>
        </w:rPr>
        <w:t xml:space="preserve"> (/</w:t>
      </w:r>
      <w:proofErr w:type="spellStart"/>
      <w:r w:rsidRPr="00352D60">
        <w:rPr>
          <w:b/>
        </w:rPr>
        <w:t>job:localhost</w:t>
      </w:r>
      <w:proofErr w:type="spellEnd"/>
      <w:r w:rsidRPr="00352D60">
        <w:rPr>
          <w:b/>
        </w:rPr>
        <w:t>/replica:0/task:0/</w:t>
      </w:r>
      <w:proofErr w:type="gramStart"/>
      <w:r w:rsidRPr="00352D60">
        <w:rPr>
          <w:b/>
        </w:rPr>
        <w:t>device:</w:t>
      </w:r>
      <w:r w:rsidRPr="00352D60">
        <w:rPr>
          <w:b/>
          <w:highlight w:val="yellow"/>
        </w:rPr>
        <w:t>G</w:t>
      </w:r>
      <w:r w:rsidRPr="00352D60">
        <w:rPr>
          <w:b/>
        </w:rPr>
        <w:t>PU</w:t>
      </w:r>
      <w:proofErr w:type="gramEnd"/>
      <w:r w:rsidRPr="00352D60">
        <w:rPr>
          <w:b/>
        </w:rPr>
        <w:t xml:space="preserve">:0 </w:t>
      </w:r>
      <w:proofErr w:type="spellStart"/>
      <w:r w:rsidRPr="00352D60">
        <w:rPr>
          <w:b/>
        </w:rPr>
        <w:t>with</w:t>
      </w:r>
      <w:proofErr w:type="spellEnd"/>
      <w:r w:rsidRPr="00352D60">
        <w:rPr>
          <w:b/>
        </w:rPr>
        <w:t xml:space="preserve"> 2044 MB </w:t>
      </w:r>
      <w:proofErr w:type="spellStart"/>
      <w:r w:rsidRPr="00352D60">
        <w:rPr>
          <w:b/>
        </w:rPr>
        <w:t>memory</w:t>
      </w:r>
      <w:proofErr w:type="spellEnd"/>
      <w:r w:rsidRPr="00352D60">
        <w:rPr>
          <w:b/>
        </w:rPr>
        <w:t xml:space="preserve">) -&gt; </w:t>
      </w:r>
      <w:proofErr w:type="spellStart"/>
      <w:r w:rsidRPr="00352D60">
        <w:rPr>
          <w:b/>
        </w:rPr>
        <w:t>physical</w:t>
      </w:r>
      <w:proofErr w:type="spellEnd"/>
      <w:r w:rsidRPr="00352D60">
        <w:rPr>
          <w:b/>
        </w:rPr>
        <w:t xml:space="preserve"> </w:t>
      </w:r>
      <w:r w:rsidRPr="00352D60">
        <w:rPr>
          <w:b/>
          <w:highlight w:val="yellow"/>
        </w:rPr>
        <w:t>G</w:t>
      </w:r>
      <w:r w:rsidRPr="00352D60">
        <w:rPr>
          <w:b/>
        </w:rPr>
        <w:t>PU (</w:t>
      </w:r>
      <w:proofErr w:type="spellStart"/>
      <w:r w:rsidRPr="00352D60">
        <w:rPr>
          <w:b/>
        </w:rPr>
        <w:t>device</w:t>
      </w:r>
      <w:proofErr w:type="spellEnd"/>
      <w:r w:rsidRPr="00352D60">
        <w:rPr>
          <w:b/>
        </w:rPr>
        <w:t xml:space="preserve">: 0, </w:t>
      </w:r>
      <w:proofErr w:type="spellStart"/>
      <w:r w:rsidRPr="00352D60">
        <w:rPr>
          <w:b/>
        </w:rPr>
        <w:t>name</w:t>
      </w:r>
      <w:proofErr w:type="spellEnd"/>
      <w:r w:rsidRPr="00352D60">
        <w:rPr>
          <w:b/>
        </w:rPr>
        <w:t xml:space="preserve">: </w:t>
      </w:r>
      <w:proofErr w:type="spellStart"/>
      <w:r w:rsidRPr="00352D60">
        <w:rPr>
          <w:b/>
        </w:rPr>
        <w:t>GeForce</w:t>
      </w:r>
      <w:proofErr w:type="spellEnd"/>
      <w:r w:rsidRPr="00352D60">
        <w:rPr>
          <w:b/>
        </w:rPr>
        <w:t xml:space="preserve"> GTX 1060, </w:t>
      </w:r>
      <w:proofErr w:type="spellStart"/>
      <w:r w:rsidRPr="00352D60">
        <w:rPr>
          <w:b/>
        </w:rPr>
        <w:t>pci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bus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id</w:t>
      </w:r>
      <w:proofErr w:type="spellEnd"/>
      <w:r w:rsidRPr="00352D60">
        <w:rPr>
          <w:b/>
        </w:rPr>
        <w:t xml:space="preserve">: 0000:02:00.0, </w:t>
      </w:r>
      <w:proofErr w:type="spellStart"/>
      <w:r w:rsidRPr="00352D60">
        <w:rPr>
          <w:b/>
        </w:rPr>
        <w:t>compute</w:t>
      </w:r>
      <w:proofErr w:type="spellEnd"/>
      <w:r w:rsidRPr="00352D60">
        <w:rPr>
          <w:b/>
        </w:rPr>
        <w:t xml:space="preserve"> </w:t>
      </w:r>
      <w:proofErr w:type="spellStart"/>
      <w:r w:rsidRPr="00352D60">
        <w:rPr>
          <w:b/>
        </w:rPr>
        <w:t>capability</w:t>
      </w:r>
      <w:proofErr w:type="spellEnd"/>
      <w:r w:rsidRPr="00352D60">
        <w:rPr>
          <w:b/>
        </w:rPr>
        <w:t>: 6.1)</w:t>
      </w:r>
      <w:r w:rsidRPr="00352D60">
        <w:t>”</w:t>
      </w:r>
    </w:p>
    <w:p w14:paraId="6A25980B" w14:textId="75E025E3" w:rsidR="00352D60" w:rsidRPr="00352D60" w:rsidRDefault="00352D60" w:rsidP="00352D60">
      <w:r>
        <w:t>Es muss GPU und nicht CPU sein</w:t>
      </w:r>
    </w:p>
    <w:p w14:paraId="39AE1041" w14:textId="77777777" w:rsidR="00352D60" w:rsidRPr="00352D60" w:rsidRDefault="00352D60" w:rsidP="00352D60">
      <w:pPr>
        <w:ind w:left="360"/>
      </w:pPr>
    </w:p>
    <w:p w14:paraId="0BC3010A" w14:textId="23648F06" w:rsidR="00654617" w:rsidRPr="00352D60" w:rsidRDefault="00654617">
      <w:pPr>
        <w:pStyle w:val="berschrift2"/>
        <w:numPr>
          <w:ilvl w:val="0"/>
          <w:numId w:val="47"/>
        </w:numPr>
        <w:pPrChange w:id="470" w:author="Melzer, Stefanie" w:date="2018-10-29T14:07:00Z">
          <w:pPr>
            <w:pStyle w:val="berschrift2"/>
          </w:pPr>
        </w:pPrChange>
      </w:pPr>
      <w:r w:rsidRPr="00352D60">
        <w:t xml:space="preserve">Keras Code </w:t>
      </w:r>
      <w:r w:rsidR="00352D60">
        <w:t>auf der GPU ausführen</w:t>
      </w:r>
      <w:r w:rsidRPr="00352D60">
        <w:t>.</w:t>
      </w:r>
    </w:p>
    <w:p w14:paraId="530B871E" w14:textId="2D00DFE8" w:rsidR="00654617" w:rsidRPr="00352D60" w:rsidRDefault="00352D60" w:rsidP="00654617">
      <w:r>
        <w:t xml:space="preserve">Wenn </w:t>
      </w:r>
      <w:ins w:id="471" w:author="Melzer, Stefanie" w:date="2018-10-26T11:26:00Z">
        <w:r w:rsidR="00CD5237">
          <w:t>ich</w:t>
        </w:r>
      </w:ins>
      <w:del w:id="472" w:author="Melzer, Stefanie" w:date="2018-10-26T11:26:00Z">
        <w:r w:rsidDel="00CD5237">
          <w:delText>du</w:delText>
        </w:r>
      </w:del>
      <w:r>
        <w:t xml:space="preserve"> jetzt Keras Code laufen l</w:t>
      </w:r>
      <w:ins w:id="473" w:author="Melzer, Stefanie" w:date="2018-10-26T11:26:00Z">
        <w:r w:rsidR="00CD5237">
          <w:t>a</w:t>
        </w:r>
      </w:ins>
      <w:del w:id="474" w:author="Melzer, Stefanie" w:date="2018-10-26T11:26:00Z">
        <w:r w:rsidDel="00CD5237">
          <w:delText>ä</w:delText>
        </w:r>
      </w:del>
      <w:r>
        <w:t>ss</w:t>
      </w:r>
      <w:del w:id="475" w:author="Melzer, Stefanie" w:date="2018-10-26T11:26:00Z">
        <w:r w:rsidDel="00CD5237">
          <w:delText>t</w:delText>
        </w:r>
      </w:del>
      <w:ins w:id="476" w:author="Melzer, Stefanie" w:date="2018-10-26T11:26:00Z">
        <w:r w:rsidR="00CD5237">
          <w:t>e</w:t>
        </w:r>
      </w:ins>
      <w:r>
        <w:t xml:space="preserve">, kann es sein, dass </w:t>
      </w:r>
      <w:ins w:id="477" w:author="Melzer, Stefanie" w:date="2018-10-26T11:26:00Z">
        <w:r w:rsidR="00CD5237">
          <w:t>der folgende Fehler auftaucht</w:t>
        </w:r>
      </w:ins>
      <w:del w:id="478" w:author="Melzer, Stefanie" w:date="2018-10-26T11:26:00Z">
        <w:r w:rsidDel="00CD5237">
          <w:delText>Du in den folgenden Fehler läufst</w:delText>
        </w:r>
      </w:del>
      <w:r w:rsidR="00654617" w:rsidRPr="00352D60">
        <w:t>:</w:t>
      </w:r>
    </w:p>
    <w:p w14:paraId="7C4B635C" w14:textId="77777777" w:rsidR="00654617" w:rsidRPr="00E4775B" w:rsidRDefault="00654617" w:rsidP="00654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proofErr w:type="spellStart"/>
      <w:r w:rsidRPr="00E4775B">
        <w:rPr>
          <w:rFonts w:ascii="Courier New" w:eastAsia="Times New Roman" w:hAnsi="Courier New" w:cs="Courier New"/>
          <w:b/>
          <w:bCs/>
          <w:color w:val="B22B31"/>
          <w:sz w:val="21"/>
          <w:szCs w:val="21"/>
          <w:lang w:val="en-US"/>
        </w:rPr>
        <w:t>InternalError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: Blas GEMM launch </w:t>
      </w:r>
      <w:proofErr w:type="gram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failed :</w:t>
      </w:r>
      <w:proofErr w:type="gram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a.shape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=(128, 784), </w:t>
      </w:r>
      <w:proofErr w:type="spell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b.shape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=(784, 484), m=128, n=484, k=784</w:t>
      </w:r>
    </w:p>
    <w:p w14:paraId="732FBBFA" w14:textId="77777777" w:rsidR="00654617" w:rsidRPr="00E4775B" w:rsidRDefault="00654617" w:rsidP="00654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lastRenderedPageBreak/>
        <w:tab/>
        <w:t xml:space="preserve"> [[Node: dense_1/</w:t>
      </w:r>
      <w:proofErr w:type="spell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MatMul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= </w:t>
      </w:r>
      <w:proofErr w:type="spell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MatMul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[T=DT_FLOAT, _class=["loc:@training/RMSprop/gradients/dense_1/MatMul_grad/MatMul_1"], </w:t>
      </w:r>
      <w:proofErr w:type="spell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transpose_a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=false, </w:t>
      </w:r>
      <w:proofErr w:type="spellStart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transpose_b</w:t>
      </w:r>
      <w:proofErr w:type="spellEnd"/>
      <w:r w:rsidRPr="00E4775B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=false, _device="/job:localhost/replica:0/task:0/device:GPU:0"](_arg_dense_1_input_0_0/_37, dense_1/kernel/read)]]</w:t>
      </w:r>
    </w:p>
    <w:p w14:paraId="094B53E5" w14:textId="77777777" w:rsidR="00654617" w:rsidRPr="00E4775B" w:rsidRDefault="00654617" w:rsidP="00654617">
      <w:pPr>
        <w:rPr>
          <w:lang w:val="en-US"/>
        </w:rPr>
      </w:pPr>
    </w:p>
    <w:p w14:paraId="29DE253A" w14:textId="250B98B6" w:rsidR="00654617" w:rsidRPr="00352D60" w:rsidRDefault="00352D60" w:rsidP="00654617">
      <w:r>
        <w:t xml:space="preserve">Um das zu vermeiden, musst </w:t>
      </w:r>
      <w:del w:id="479" w:author="Melzer, Stefanie" w:date="2018-10-26T11:27:00Z">
        <w:r w:rsidDel="00CD5237">
          <w:delText xml:space="preserve">Du </w:delText>
        </w:r>
      </w:del>
      <w:ins w:id="480" w:author="Melzer, Stefanie" w:date="2018-10-26T11:27:00Z">
        <w:r w:rsidR="00CD5237">
          <w:t xml:space="preserve">man </w:t>
        </w:r>
      </w:ins>
      <w:r>
        <w:t xml:space="preserve">immer folgende Konfiguration in </w:t>
      </w:r>
      <w:del w:id="481" w:author="Melzer, Stefanie" w:date="2018-10-26T11:27:00Z">
        <w:r w:rsidDel="00CD5237">
          <w:delText>Deinen</w:delText>
        </w:r>
      </w:del>
      <w:ins w:id="482" w:author="Melzer, Stefanie" w:date="2018-10-26T11:27:00Z">
        <w:r w:rsidR="00CD5237">
          <w:t>den</w:t>
        </w:r>
      </w:ins>
      <w:r>
        <w:t xml:space="preserve"> Code ko</w:t>
      </w:r>
      <w:del w:id="483" w:author="Melzer, Stefanie" w:date="2018-10-26T11:27:00Z">
        <w:r w:rsidDel="00CD5237">
          <w:delText>p</w:delText>
        </w:r>
      </w:del>
      <w:r>
        <w:t>pieren</w:t>
      </w:r>
      <w:r w:rsidR="00654617" w:rsidRPr="00352D60">
        <w:t>:</w:t>
      </w:r>
    </w:p>
    <w:p w14:paraId="4A46DBEA" w14:textId="77777777" w:rsidR="00654617" w:rsidRPr="00352D60" w:rsidRDefault="00092CF3" w:rsidP="00654617">
      <w:hyperlink r:id="rId40" w:history="1">
        <w:r w:rsidR="00654617" w:rsidRPr="00352D60">
          <w:rPr>
            <w:rStyle w:val="Hyperlink"/>
          </w:rPr>
          <w:t>https://github.com/JJDoneAway/LearnPython/raw/master/GPU_Tweaks/KerasConfiguration.py</w:t>
        </w:r>
      </w:hyperlink>
    </w:p>
    <w:p w14:paraId="1B6F828B" w14:textId="77777777" w:rsidR="00654617" w:rsidRPr="00352D60" w:rsidRDefault="00654617" w:rsidP="00654617">
      <w:pPr>
        <w:rPr>
          <w:rFonts w:ascii="Lucida Sans Typewriter" w:hAnsi="Lucida Sans Typewriter"/>
          <w:sz w:val="16"/>
          <w:szCs w:val="16"/>
        </w:rPr>
      </w:pPr>
    </w:p>
    <w:p w14:paraId="2D0960B3" w14:textId="2E6047B9" w:rsidR="00352D60" w:rsidRDefault="00352D60" w:rsidP="00654617">
      <w:r>
        <w:t xml:space="preserve">Wenn </w:t>
      </w:r>
      <w:del w:id="484" w:author="Melzer, Stefanie" w:date="2018-10-26T11:27:00Z">
        <w:r w:rsidDel="002E2B91">
          <w:delText xml:space="preserve">Du </w:delText>
        </w:r>
      </w:del>
      <w:ins w:id="485" w:author="Melzer, Stefanie" w:date="2018-10-26T11:27:00Z">
        <w:r w:rsidR="002E2B91">
          <w:t xml:space="preserve">man </w:t>
        </w:r>
      </w:ins>
      <w:r>
        <w:t>jetzt noch wirklich sicher gehen will</w:t>
      </w:r>
      <w:del w:id="486" w:author="Melzer, Stefanie" w:date="2018-10-26T11:27:00Z">
        <w:r w:rsidDel="002E2B91">
          <w:delText>st</w:delText>
        </w:r>
      </w:del>
      <w:r>
        <w:t>, dass der Code auf der GPU läuft, kann</w:t>
      </w:r>
      <w:ins w:id="487" w:author="Melzer, Stefanie" w:date="2018-10-26T11:27:00Z">
        <w:r w:rsidR="002E2B91">
          <w:t xml:space="preserve"> man</w:t>
        </w:r>
      </w:ins>
      <w:del w:id="488" w:author="Melzer, Stefanie" w:date="2018-10-26T11:27:00Z">
        <w:r w:rsidDel="002E2B91">
          <w:delText>st Du</w:delText>
        </w:r>
      </w:del>
      <w:r>
        <w:t xml:space="preserve"> folgendes Python Skript laufen lassen. Dabei handelt es sich um ein Keras Model, das mit 500 Epochen gebaut werden soll. Natürlich macht das fachlich keinen Sinn, es verschaff</w:t>
      </w:r>
      <w:ins w:id="489" w:author="Melzer, Stefanie" w:date="2018-10-26T11:28:00Z">
        <w:r w:rsidR="007752AC">
          <w:t>t</w:t>
        </w:r>
      </w:ins>
      <w:r>
        <w:t xml:space="preserve"> </w:t>
      </w:r>
      <w:del w:id="490" w:author="Melzer, Stefanie" w:date="2018-10-26T11:28:00Z">
        <w:r w:rsidDel="007752AC">
          <w:delText xml:space="preserve">Dir </w:delText>
        </w:r>
      </w:del>
      <w:r>
        <w:t>aber die Zeit, wä</w:t>
      </w:r>
      <w:ins w:id="491" w:author="Melzer, Stefanie" w:date="2018-10-26T11:28:00Z">
        <w:r w:rsidR="007752AC">
          <w:t>h</w:t>
        </w:r>
      </w:ins>
      <w:r>
        <w:t>rend es läuft</w:t>
      </w:r>
      <w:ins w:id="492" w:author="Melzer, Stefanie" w:date="2018-10-26T11:28:00Z">
        <w:r w:rsidR="007752AC">
          <w:t>, den</w:t>
        </w:r>
      </w:ins>
      <w:del w:id="493" w:author="Melzer, Stefanie" w:date="2018-10-26T11:28:00Z">
        <w:r w:rsidDel="007752AC">
          <w:delText xml:space="preserve"> Deinen</w:delText>
        </w:r>
      </w:del>
      <w:r>
        <w:t xml:space="preserve"> Task Manager zu öffnen und die die Auslastung der GPU anzusehen.</w:t>
      </w:r>
    </w:p>
    <w:p w14:paraId="450FDBF4" w14:textId="77777777" w:rsidR="00352D60" w:rsidRDefault="00092CF3" w:rsidP="00654617">
      <w:pPr>
        <w:rPr>
          <w:rStyle w:val="Hyperlink"/>
        </w:rPr>
      </w:pPr>
      <w:hyperlink r:id="rId41" w:history="1">
        <w:r w:rsidR="00654617" w:rsidRPr="00352D60">
          <w:rPr>
            <w:rStyle w:val="Hyperlink"/>
          </w:rPr>
          <w:t>https://github.com/JJDoneAway/LearnPython/raw/master/GPU_Tweaks/ShowGPUPower.py</w:t>
        </w:r>
      </w:hyperlink>
    </w:p>
    <w:p w14:paraId="1FEFBC81" w14:textId="15E31E58" w:rsidR="00654617" w:rsidRPr="00352D60" w:rsidRDefault="00654617" w:rsidP="00654617">
      <w:r w:rsidRPr="00352D60">
        <w:t>“</w:t>
      </w:r>
      <w:proofErr w:type="spellStart"/>
      <w:r w:rsidRPr="00352D60">
        <w:rPr>
          <w:b/>
        </w:rPr>
        <w:t>python</w:t>
      </w:r>
      <w:proofErr w:type="spellEnd"/>
      <w:r w:rsidRPr="00352D60">
        <w:rPr>
          <w:b/>
        </w:rPr>
        <w:t xml:space="preserve"> ShowGPUPower.py</w:t>
      </w:r>
      <w:r w:rsidRPr="00352D60">
        <w:t>”</w:t>
      </w:r>
    </w:p>
    <w:p w14:paraId="0EFB7C5D" w14:textId="46613625" w:rsidR="00654617" w:rsidRDefault="00654617" w:rsidP="00654617">
      <w:commentRangeStart w:id="494"/>
      <w:r w:rsidRPr="00352D60">
        <w:rPr>
          <w:noProof/>
        </w:rPr>
        <w:drawing>
          <wp:inline distT="0" distB="0" distL="0" distR="0" wp14:anchorId="6D4616A0" wp14:editId="400D5974">
            <wp:extent cx="5760720" cy="2515235"/>
            <wp:effectExtent l="152400" t="152400" r="354330" b="36131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commentRangeEnd w:id="494"/>
      <w:r w:rsidR="00CD5237">
        <w:rPr>
          <w:rStyle w:val="Kommentarzeichen"/>
        </w:rPr>
        <w:commentReference w:id="494"/>
      </w:r>
      <w:ins w:id="495" w:author="Höhne, Johannes" w:date="2018-10-29T15:30:00Z">
        <w:r w:rsidR="00207054">
          <w:br/>
        </w:r>
        <w:proofErr w:type="spellStart"/>
        <w:r w:rsidR="00207054">
          <w:t>Abb</w:t>
        </w:r>
        <w:proofErr w:type="spellEnd"/>
        <w:r w:rsidR="00207054">
          <w:t xml:space="preserve"> </w:t>
        </w:r>
      </w:ins>
      <w:ins w:id="496" w:author="Höhne, Johannes" w:date="2018-10-29T15:31:00Z">
        <w:r w:rsidR="00207054">
          <w:t xml:space="preserve">23: Die GPU 1 wird belastet, solange Du </w:t>
        </w:r>
      </w:ins>
      <w:ins w:id="497" w:author="Höhne, Johannes" w:date="2018-10-29T15:32:00Z">
        <w:r w:rsidR="00596475">
          <w:t>das Model trainierst.</w:t>
        </w:r>
        <w:r w:rsidR="00596475">
          <w:br/>
        </w:r>
      </w:ins>
      <w:bookmarkStart w:id="498" w:name="_GoBack"/>
      <w:bookmarkEnd w:id="498"/>
    </w:p>
    <w:p w14:paraId="06D56B01" w14:textId="4A64CFE7" w:rsidR="00352D60" w:rsidRPr="00352D60" w:rsidRDefault="00352D60" w:rsidP="00654617">
      <w:r>
        <w:t>Wenn Du das Skript mit „Strg“ + „C“ stoppst, wirst Du sehen, das</w:t>
      </w:r>
      <w:ins w:id="499" w:author="Melzer, Stefanie" w:date="2018-10-26T11:28:00Z">
        <w:r w:rsidR="007752AC">
          <w:t>s</w:t>
        </w:r>
      </w:ins>
      <w:r>
        <w:t xml:space="preserve"> die Last sofort auf 0 fällt.</w:t>
      </w:r>
    </w:p>
    <w:p w14:paraId="60DEAEA9" w14:textId="4609FEB4" w:rsidR="00654617" w:rsidRPr="00352D60" w:rsidRDefault="004778A7">
      <w:pPr>
        <w:pStyle w:val="berschrift2"/>
        <w:numPr>
          <w:ilvl w:val="0"/>
          <w:numId w:val="0"/>
        </w:numPr>
        <w:ind w:left="454" w:hanging="454"/>
        <w:pPrChange w:id="500" w:author="Melzer, Stefanie" w:date="2018-10-29T14:07:00Z">
          <w:pPr>
            <w:pStyle w:val="berschrift2"/>
          </w:pPr>
        </w:pPrChange>
      </w:pPr>
      <w:r>
        <w:t>Abschliessende Bemerkung</w:t>
      </w:r>
    </w:p>
    <w:p w14:paraId="59DF700C" w14:textId="0084F88C" w:rsidR="00654617" w:rsidRPr="00352D60" w:rsidRDefault="004778A7" w:rsidP="00654617">
      <w:r>
        <w:t>Es wäre schöner, wenn es eine einfache Install.exe gäbe, die alles installiert und uns nicht durch dieses finstere Tal der verschiedenen Versionen</w:t>
      </w:r>
      <w:r w:rsidR="00654617" w:rsidRPr="00352D60">
        <w:t xml:space="preserve"> </w:t>
      </w:r>
      <w:r>
        <w:t>hetzen würde. Nichts</w:t>
      </w:r>
      <w:del w:id="501" w:author="Melzer, Stefanie" w:date="2018-10-26T11:29:00Z">
        <w:r w:rsidDel="007752AC">
          <w:delText xml:space="preserve"> </w:delText>
        </w:r>
      </w:del>
      <w:r>
        <w:t>desto</w:t>
      </w:r>
      <w:del w:id="502" w:author="Melzer, Stefanie" w:date="2018-10-26T11:29:00Z">
        <w:r w:rsidDel="007752AC">
          <w:delText xml:space="preserve"> </w:delText>
        </w:r>
      </w:del>
      <w:r>
        <w:t xml:space="preserve">trotz funktioniert es nun und es ist ja die Menge an Fehlern, die man in </w:t>
      </w:r>
      <w:r>
        <w:lastRenderedPageBreak/>
        <w:t xml:space="preserve">seinem Leben schon gemacht oder gesehen hat, die einen zu Senior werden lassen </w:t>
      </w:r>
      <w:r w:rsidR="00654617" w:rsidRPr="00352D60">
        <w:rPr>
          <w:rFonts w:ascii="Segoe UI Emoji" w:eastAsia="Segoe UI Emoji" w:hAnsi="Segoe UI Emoji" w:cs="Segoe UI Emoji"/>
        </w:rPr>
        <w:t>😊</w:t>
      </w:r>
    </w:p>
    <w:p w14:paraId="0041E64A" w14:textId="4CB34BA4" w:rsidR="00BF56E6" w:rsidRPr="00352D60" w:rsidRDefault="004778A7" w:rsidP="00654617">
      <w:pPr>
        <w:pStyle w:val="berschrift1"/>
        <w:numPr>
          <w:ilvl w:val="0"/>
          <w:numId w:val="0"/>
        </w:numPr>
        <w:ind w:left="454" w:hanging="454"/>
        <w:rPr>
          <w:rFonts w:eastAsia="Calibri"/>
          <w:b w:val="0"/>
          <w:bCs w:val="0"/>
          <w:caps w:val="0"/>
          <w:color w:val="auto"/>
          <w:spacing w:val="0"/>
          <w:sz w:val="20"/>
          <w:szCs w:val="20"/>
          <w:lang w:eastAsia="de-DE"/>
        </w:rPr>
      </w:pPr>
      <w:r>
        <w:rPr>
          <w:rFonts w:eastAsia="Calibri"/>
          <w:b w:val="0"/>
          <w:bCs w:val="0"/>
          <w:caps w:val="0"/>
          <w:color w:val="auto"/>
          <w:spacing w:val="0"/>
          <w:sz w:val="20"/>
          <w:szCs w:val="20"/>
          <w:lang w:eastAsia="de-DE"/>
        </w:rPr>
        <w:t>Viel Spaß mit Deinen DNNs</w:t>
      </w:r>
    </w:p>
    <w:p w14:paraId="24E6B356" w14:textId="036FD2EF" w:rsidR="00EF041F" w:rsidRPr="00352D60" w:rsidRDefault="004778A7" w:rsidP="00654617">
      <w:pPr>
        <w:pStyle w:val="berschrift1"/>
        <w:numPr>
          <w:ilvl w:val="0"/>
          <w:numId w:val="0"/>
        </w:numPr>
        <w:ind w:left="454" w:hanging="454"/>
      </w:pPr>
      <w:r>
        <w:t>Kategorieen</w:t>
      </w:r>
    </w:p>
    <w:p w14:paraId="0D8A327C" w14:textId="0773E6D3" w:rsidR="001934B8" w:rsidRPr="00352D60" w:rsidRDefault="004778A7" w:rsidP="003F5EC3">
      <w:r>
        <w:t>KI, Python</w:t>
      </w:r>
      <w:r w:rsidR="00BF56E6" w:rsidRPr="00352D60">
        <w:t>, Hardware</w:t>
      </w:r>
    </w:p>
    <w:p w14:paraId="35879A05" w14:textId="0FBD4311" w:rsidR="001934B8" w:rsidRPr="00352D60" w:rsidRDefault="004778A7" w:rsidP="001934B8">
      <w:pPr>
        <w:pStyle w:val="berschrift1"/>
        <w:numPr>
          <w:ilvl w:val="0"/>
          <w:numId w:val="0"/>
        </w:numPr>
        <w:ind w:left="454" w:hanging="454"/>
      </w:pPr>
      <w:r>
        <w:t>SCHLAGWORTE</w:t>
      </w:r>
    </w:p>
    <w:p w14:paraId="6551CB6B" w14:textId="7E446B6B" w:rsidR="001934B8" w:rsidRPr="00352D60" w:rsidRDefault="00BF56E6" w:rsidP="00EF041F">
      <w:proofErr w:type="spellStart"/>
      <w:r w:rsidRPr="00352D60">
        <w:t>TenosorFlow</w:t>
      </w:r>
      <w:proofErr w:type="spellEnd"/>
      <w:r w:rsidRPr="00352D60">
        <w:t xml:space="preserve">, Keras, </w:t>
      </w:r>
      <w:proofErr w:type="spellStart"/>
      <w:r w:rsidRPr="00352D60">
        <w:t>TensorFlow-gpu</w:t>
      </w:r>
      <w:proofErr w:type="spellEnd"/>
      <w:r w:rsidRPr="00352D60">
        <w:t xml:space="preserve">, GPU, CUDA, </w:t>
      </w:r>
      <w:proofErr w:type="spellStart"/>
      <w:r w:rsidRPr="00352D60">
        <w:t>cuDNN</w:t>
      </w:r>
      <w:proofErr w:type="spellEnd"/>
      <w:r w:rsidRPr="00352D60">
        <w:t xml:space="preserve">, Windows 10, NVIDIA, </w:t>
      </w:r>
      <w:proofErr w:type="spellStart"/>
      <w:r w:rsidRPr="00352D60">
        <w:t>install</w:t>
      </w:r>
      <w:proofErr w:type="spellEnd"/>
      <w:r w:rsidRPr="00352D60">
        <w:t xml:space="preserve"> GPU support, </w:t>
      </w:r>
      <w:proofErr w:type="spellStart"/>
      <w:r w:rsidRPr="00352D60">
        <w:t>TensorFlow</w:t>
      </w:r>
      <w:proofErr w:type="spellEnd"/>
      <w:r w:rsidRPr="00352D60">
        <w:t xml:space="preserve"> 1.10.0, </w:t>
      </w:r>
      <w:proofErr w:type="spellStart"/>
      <w:r w:rsidRPr="00352D60">
        <w:t>SurfaceBook</w:t>
      </w:r>
      <w:proofErr w:type="spellEnd"/>
      <w:r w:rsidRPr="00352D60">
        <w:t xml:space="preserve"> 2</w:t>
      </w:r>
    </w:p>
    <w:p w14:paraId="13DCED16" w14:textId="43913765" w:rsidR="005F0F5A" w:rsidRPr="00352D60" w:rsidRDefault="004778A7" w:rsidP="002102C9">
      <w:pPr>
        <w:pStyle w:val="berschrift1"/>
        <w:numPr>
          <w:ilvl w:val="0"/>
          <w:numId w:val="0"/>
        </w:numPr>
        <w:ind w:left="454" w:hanging="454"/>
      </w:pPr>
      <w:r>
        <w:t>ZUSAMMENFASSUNG</w:t>
      </w:r>
    </w:p>
    <w:p w14:paraId="7FBA03BB" w14:textId="431BB6B7" w:rsidR="00345392" w:rsidRPr="00352D60" w:rsidRDefault="004778A7" w:rsidP="004778A7">
      <w:r w:rsidRPr="004778A7">
        <w:t xml:space="preserve">Installiere die NVIDA CUDA GPU-Unterstützung unter Windows 10 für </w:t>
      </w:r>
      <w:proofErr w:type="spellStart"/>
      <w:r w:rsidRPr="004778A7">
        <w:t>TensorFlow</w:t>
      </w:r>
      <w:proofErr w:type="spellEnd"/>
      <w:r w:rsidRPr="004778A7">
        <w:t xml:space="preserve"> 1.10.0 und Keras</w:t>
      </w:r>
      <w:r>
        <w:t xml:space="preserve"> 2.2.4</w:t>
      </w:r>
      <w:r w:rsidRPr="004778A7">
        <w:t>.</w:t>
      </w:r>
    </w:p>
    <w:sectPr w:rsidR="00345392" w:rsidRPr="00352D60" w:rsidSect="0061440A">
      <w:headerReference w:type="default" r:id="rId43"/>
      <w:headerReference w:type="first" r:id="rId44"/>
      <w:footerReference w:type="first" r:id="rId45"/>
      <w:pgSz w:w="11906" w:h="16838" w:code="9"/>
      <w:pgMar w:top="1942" w:right="907" w:bottom="993" w:left="1361" w:header="992" w:footer="731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73" w:author="Melzer, Stefanie" w:date="2018-10-26T09:34:00Z" w:initials="MS">
    <w:p w14:paraId="3A45CCFA" w14:textId="7146454F" w:rsidR="00A04450" w:rsidRDefault="00A04450">
      <w:pPr>
        <w:pStyle w:val="Kommentartext"/>
      </w:pPr>
      <w:r>
        <w:rPr>
          <w:rStyle w:val="Kommentarzeichen"/>
        </w:rPr>
        <w:annotationRef/>
      </w:r>
      <w:r>
        <w:t>Warum sollte man das dann tun?</w:t>
      </w:r>
      <w:r w:rsidR="00710705">
        <w:t xml:space="preserve"> Kurze Erklärung.</w:t>
      </w:r>
    </w:p>
  </w:comment>
  <w:comment w:id="103" w:author="Melzer, Stefanie" w:date="2018-10-26T10:19:00Z" w:initials="MS">
    <w:p w14:paraId="7A4E6BF4" w14:textId="54CBC818" w:rsidR="00002A25" w:rsidRDefault="00002A25">
      <w:pPr>
        <w:pStyle w:val="Kommentartext"/>
      </w:pPr>
      <w:r>
        <w:rPr>
          <w:rStyle w:val="Kommentarzeichen"/>
        </w:rPr>
        <w:annotationRef/>
      </w:r>
      <w:r>
        <w:t>Bildunterschrift fehlt</w:t>
      </w:r>
      <w:r w:rsidR="002F5E12">
        <w:t>.</w:t>
      </w:r>
    </w:p>
    <w:p w14:paraId="28C83024" w14:textId="65CC5B18" w:rsidR="002F5E12" w:rsidRDefault="002F5E12">
      <w:pPr>
        <w:pStyle w:val="Kommentartext"/>
      </w:pPr>
    </w:p>
    <w:p w14:paraId="6BCFA5D2" w14:textId="1540549B" w:rsidR="002F5E12" w:rsidRDefault="002F5E12">
      <w:pPr>
        <w:pStyle w:val="Kommentartext"/>
      </w:pPr>
      <w:r>
        <w:t>Jedes Bild bekommt eine Nummer: Abb. 1: Bildunterschrift</w:t>
      </w:r>
    </w:p>
  </w:comment>
  <w:comment w:id="192" w:author="Melzer, Stefanie" w:date="2018-10-26T10:37:00Z" w:initials="MS">
    <w:p w14:paraId="28DB904C" w14:textId="5D8784B5" w:rsidR="007E2FB9" w:rsidRDefault="007E2FB9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218" w:author="Melzer, Stefanie" w:date="2018-10-29T14:01:00Z" w:initials="MS">
    <w:p w14:paraId="3E3C92DE" w14:textId="43EED6D6" w:rsidR="00953399" w:rsidRDefault="00953399">
      <w:pPr>
        <w:pStyle w:val="Kommentartext"/>
      </w:pPr>
      <w:r>
        <w:rPr>
          <w:rStyle w:val="Kommentarzeichen"/>
        </w:rPr>
        <w:annotationRef/>
      </w:r>
      <w:r>
        <w:t>Wovon der erste Schritt? Hier fehlt eine kurze Einleitung</w:t>
      </w:r>
    </w:p>
  </w:comment>
  <w:comment w:id="227" w:author="Melzer, Stefanie" w:date="2018-10-26T10:39:00Z" w:initials="MS">
    <w:p w14:paraId="4E49AD84" w14:textId="41033F53" w:rsidR="00FC2EFC" w:rsidRDefault="00FC2EFC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289" w:author="Melzer, Stefanie" w:date="2018-10-26T11:02:00Z" w:initials="MS">
    <w:p w14:paraId="791EF387" w14:textId="69E1A848" w:rsidR="005F1764" w:rsidRDefault="005F1764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00" w:author="Melzer, Stefanie" w:date="2018-10-26T11:02:00Z" w:initials="MS">
    <w:p w14:paraId="651E527B" w14:textId="0A8F8624" w:rsidR="005F1764" w:rsidRDefault="005F1764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03" w:author="Melzer, Stefanie" w:date="2018-10-26T11:03:00Z" w:initials="MS">
    <w:p w14:paraId="372AB54A" w14:textId="391A0871" w:rsidR="005F1764" w:rsidRDefault="005F1764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46" w:author="Melzer, Stefanie" w:date="2018-10-26T11:07:00Z" w:initials="MS">
    <w:p w14:paraId="2B3C5F64" w14:textId="0901D2AA" w:rsidR="002D10CD" w:rsidRDefault="002D10CD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54" w:author="Melzer, Stefanie" w:date="2018-10-26T11:09:00Z" w:initials="MS">
    <w:p w14:paraId="02E08488" w14:textId="55C858E9" w:rsidR="00A91506" w:rsidRDefault="00A91506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68" w:author="Melzer, Stefanie" w:date="2018-10-26T11:10:00Z" w:initials="MS">
    <w:p w14:paraId="27F0A908" w14:textId="76E72B42" w:rsidR="00A91506" w:rsidRDefault="00A91506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72" w:author="Melzer, Stefanie" w:date="2018-10-26T11:11:00Z" w:initials="MS">
    <w:p w14:paraId="43B739D8" w14:textId="3E606360" w:rsidR="00A91506" w:rsidRDefault="00A91506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85" w:author="Melzer, Stefanie" w:date="2018-10-26T11:16:00Z" w:initials="MS">
    <w:p w14:paraId="2479713D" w14:textId="79F982C7" w:rsidR="00DB1020" w:rsidRDefault="00DB1020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388" w:author="Melzer, Stefanie" w:date="2018-10-26T11:16:00Z" w:initials="MS">
    <w:p w14:paraId="75D40C1C" w14:textId="15221DC7" w:rsidR="00DB1020" w:rsidRDefault="00DB1020">
      <w:pPr>
        <w:pStyle w:val="Kommentartext"/>
      </w:pPr>
      <w:r>
        <w:rPr>
          <w:rStyle w:val="Kommentarzeichen"/>
        </w:rPr>
        <w:annotationRef/>
      </w:r>
      <w:proofErr w:type="spellStart"/>
      <w:r>
        <w:t>Bildunershrift</w:t>
      </w:r>
      <w:proofErr w:type="spellEnd"/>
    </w:p>
  </w:comment>
  <w:comment w:id="400" w:author="Melzer, Stefanie" w:date="2018-10-26T11:18:00Z" w:initials="MS">
    <w:p w14:paraId="79DEB681" w14:textId="1565D13D" w:rsidR="00DB1020" w:rsidRDefault="00DB1020">
      <w:pPr>
        <w:pStyle w:val="Kommentartext"/>
      </w:pPr>
      <w:r>
        <w:rPr>
          <w:rStyle w:val="Kommentarzeichen"/>
        </w:rPr>
        <w:annotationRef/>
      </w:r>
      <w:proofErr w:type="spellStart"/>
      <w:r>
        <w:t>Bidunterschrift</w:t>
      </w:r>
      <w:proofErr w:type="spellEnd"/>
    </w:p>
  </w:comment>
  <w:comment w:id="404" w:author="Melzer, Stefanie" w:date="2018-10-26T11:19:00Z" w:initials="MS">
    <w:p w14:paraId="35E6859B" w14:textId="37BD1D5C" w:rsidR="00DF690F" w:rsidRDefault="00DF690F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430" w:author="Melzer, Stefanie" w:date="2018-10-26T11:21:00Z" w:initials="MS">
    <w:p w14:paraId="7A220445" w14:textId="3BA4FC86" w:rsidR="001157F8" w:rsidRDefault="001157F8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464" w:author="Melzer, Stefanie" w:date="2018-10-26T11:25:00Z" w:initials="MS">
    <w:p w14:paraId="75A6DD32" w14:textId="7BCB8E70" w:rsidR="00CD5237" w:rsidRDefault="00CD5237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  <w:comment w:id="494" w:author="Melzer, Stefanie" w:date="2018-10-26T11:26:00Z" w:initials="MS">
    <w:p w14:paraId="341F299A" w14:textId="230AADC2" w:rsidR="00CD5237" w:rsidRDefault="00CD5237">
      <w:pPr>
        <w:pStyle w:val="Kommentartext"/>
      </w:pPr>
      <w:r>
        <w:rPr>
          <w:rStyle w:val="Kommentarzeichen"/>
        </w:rPr>
        <w:annotationRef/>
      </w:r>
      <w:r>
        <w:t>Bildunterschrift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A45CCFA" w15:done="1"/>
  <w15:commentEx w15:paraId="6BCFA5D2" w15:done="1"/>
  <w15:commentEx w15:paraId="28DB904C" w15:done="1"/>
  <w15:commentEx w15:paraId="3E3C92DE" w15:done="1"/>
  <w15:commentEx w15:paraId="4E49AD84" w15:done="1"/>
  <w15:commentEx w15:paraId="791EF387" w15:done="1"/>
  <w15:commentEx w15:paraId="651E527B" w15:done="1"/>
  <w15:commentEx w15:paraId="372AB54A" w15:done="1"/>
  <w15:commentEx w15:paraId="2B3C5F64" w15:done="0"/>
  <w15:commentEx w15:paraId="02E08488" w15:done="1"/>
  <w15:commentEx w15:paraId="27F0A908" w15:done="0"/>
  <w15:commentEx w15:paraId="43B739D8" w15:done="1"/>
  <w15:commentEx w15:paraId="2479713D" w15:done="1"/>
  <w15:commentEx w15:paraId="75D40C1C" w15:done="1"/>
  <w15:commentEx w15:paraId="79DEB681" w15:done="1"/>
  <w15:commentEx w15:paraId="35E6859B" w15:done="1"/>
  <w15:commentEx w15:paraId="7A220445" w15:done="1"/>
  <w15:commentEx w15:paraId="75A6DD32" w15:done="1"/>
  <w15:commentEx w15:paraId="341F299A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A45CCFA" w16cid:durableId="1F81998D"/>
  <w16cid:commentId w16cid:paraId="6BCFA5D2" w16cid:durableId="1F81998E"/>
  <w16cid:commentId w16cid:paraId="28DB904C" w16cid:durableId="1F81998F"/>
  <w16cid:commentId w16cid:paraId="3E3C92DE" w16cid:durableId="1F819990"/>
  <w16cid:commentId w16cid:paraId="4E49AD84" w16cid:durableId="1F819991"/>
  <w16cid:commentId w16cid:paraId="791EF387" w16cid:durableId="1F819992"/>
  <w16cid:commentId w16cid:paraId="651E527B" w16cid:durableId="1F819993"/>
  <w16cid:commentId w16cid:paraId="372AB54A" w16cid:durableId="1F819994"/>
  <w16cid:commentId w16cid:paraId="2B3C5F64" w16cid:durableId="1F819995"/>
  <w16cid:commentId w16cid:paraId="02E08488" w16cid:durableId="1F819996"/>
  <w16cid:commentId w16cid:paraId="27F0A908" w16cid:durableId="1F819997"/>
  <w16cid:commentId w16cid:paraId="43B739D8" w16cid:durableId="1F819998"/>
  <w16cid:commentId w16cid:paraId="2479713D" w16cid:durableId="1F819999"/>
  <w16cid:commentId w16cid:paraId="75D40C1C" w16cid:durableId="1F81999A"/>
  <w16cid:commentId w16cid:paraId="79DEB681" w16cid:durableId="1F81999B"/>
  <w16cid:commentId w16cid:paraId="35E6859B" w16cid:durableId="1F81999C"/>
  <w16cid:commentId w16cid:paraId="7A220445" w16cid:durableId="1F81999D"/>
  <w16cid:commentId w16cid:paraId="75A6DD32" w16cid:durableId="1F81999E"/>
  <w16cid:commentId w16cid:paraId="341F299A" w16cid:durableId="1F81999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01D0A0" w14:textId="77777777" w:rsidR="00092CF3" w:rsidRDefault="00092CF3" w:rsidP="00A873B9">
      <w:r>
        <w:separator/>
      </w:r>
    </w:p>
    <w:p w14:paraId="39AD6098" w14:textId="77777777" w:rsidR="00092CF3" w:rsidRDefault="00092CF3"/>
    <w:p w14:paraId="4B5F7239" w14:textId="77777777" w:rsidR="00092CF3" w:rsidRDefault="00092CF3" w:rsidP="008E04C4"/>
    <w:p w14:paraId="27ADC7BB" w14:textId="77777777" w:rsidR="00092CF3" w:rsidRDefault="00092CF3" w:rsidP="007B1EE5"/>
  </w:endnote>
  <w:endnote w:type="continuationSeparator" w:id="0">
    <w:p w14:paraId="723570BE" w14:textId="77777777" w:rsidR="00092CF3" w:rsidRDefault="00092CF3" w:rsidP="00A873B9">
      <w:r>
        <w:continuationSeparator/>
      </w:r>
    </w:p>
    <w:p w14:paraId="073321E3" w14:textId="77777777" w:rsidR="00092CF3" w:rsidRDefault="00092CF3"/>
    <w:p w14:paraId="4FA7B47E" w14:textId="77777777" w:rsidR="00092CF3" w:rsidRDefault="00092CF3" w:rsidP="008E04C4"/>
    <w:p w14:paraId="6FC413FF" w14:textId="77777777" w:rsidR="00092CF3" w:rsidRDefault="00092CF3" w:rsidP="007B1EE5"/>
  </w:endnote>
  <w:endnote w:type="continuationNotice" w:id="1">
    <w:p w14:paraId="44A92B2A" w14:textId="77777777" w:rsidR="00092CF3" w:rsidRDefault="00092CF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Neo Sans Std">
    <w:altName w:val="Calibri"/>
    <w:panose1 w:val="00000000000000000000"/>
    <w:charset w:val="00"/>
    <w:family w:val="swiss"/>
    <w:notTrueType/>
    <w:pitch w:val="variable"/>
    <w:sig w:usb0="800000AF" w:usb1="5000205B" w:usb2="00000000" w:usb3="00000000" w:csb0="00000001" w:csb1="00000000"/>
  </w:font>
  <w:font w:name="Neo Sans">
    <w:altName w:val="Calibri"/>
    <w:charset w:val="00"/>
    <w:family w:val="auto"/>
    <w:pitch w:val="variable"/>
    <w:sig w:usb0="00000003" w:usb1="00000000" w:usb2="00000000" w:usb3="00000000" w:csb0="00000001" w:csb1="00000000"/>
  </w:font>
  <w:font w:name="MetaNormalLF-Roman">
    <w:altName w:val="Calibri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C9CABF" w14:textId="269C90A8" w:rsidR="007E4544" w:rsidRPr="000D5682" w:rsidRDefault="007E4544" w:rsidP="000D5682">
    <w:pPr>
      <w:pStyle w:val="Fuzeile"/>
      <w:rPr>
        <w:sz w:val="13"/>
        <w:szCs w:val="13"/>
      </w:rPr>
    </w:pPr>
    <w:r w:rsidRPr="00731E60">
      <w:rPr>
        <w:sz w:val="13"/>
        <w:szCs w:val="13"/>
      </w:rPr>
      <w:t xml:space="preserve">Seite </w:t>
    </w:r>
    <w:r w:rsidRPr="00731E60">
      <w:rPr>
        <w:sz w:val="13"/>
        <w:szCs w:val="13"/>
      </w:rPr>
      <w:fldChar w:fldCharType="begin"/>
    </w:r>
    <w:r w:rsidRPr="00731E60">
      <w:rPr>
        <w:sz w:val="13"/>
        <w:szCs w:val="13"/>
      </w:rPr>
      <w:instrText>PAGE  \* Arabic  \* MERGEFORMAT</w:instrText>
    </w:r>
    <w:r w:rsidRPr="00731E60">
      <w:rPr>
        <w:sz w:val="13"/>
        <w:szCs w:val="13"/>
      </w:rPr>
      <w:fldChar w:fldCharType="separate"/>
    </w:r>
    <w:r w:rsidR="00BE254F">
      <w:rPr>
        <w:noProof/>
        <w:sz w:val="13"/>
        <w:szCs w:val="13"/>
      </w:rPr>
      <w:t>1</w:t>
    </w:r>
    <w:r w:rsidRPr="00731E60">
      <w:rPr>
        <w:sz w:val="13"/>
        <w:szCs w:val="13"/>
      </w:rPr>
      <w:fldChar w:fldCharType="end"/>
    </w:r>
    <w:r w:rsidRPr="00731E60">
      <w:rPr>
        <w:sz w:val="13"/>
        <w:szCs w:val="13"/>
      </w:rPr>
      <w:t xml:space="preserve"> von </w:t>
    </w:r>
    <w:r w:rsidRPr="00731E60">
      <w:rPr>
        <w:sz w:val="13"/>
        <w:szCs w:val="13"/>
      </w:rPr>
      <w:fldChar w:fldCharType="begin"/>
    </w:r>
    <w:r w:rsidRPr="00731E60">
      <w:rPr>
        <w:sz w:val="13"/>
        <w:szCs w:val="13"/>
      </w:rPr>
      <w:instrText>NUMPAGES  \* Arabic  \* MERGEFORMAT</w:instrText>
    </w:r>
    <w:r w:rsidRPr="00731E60">
      <w:rPr>
        <w:sz w:val="13"/>
        <w:szCs w:val="13"/>
      </w:rPr>
      <w:fldChar w:fldCharType="separate"/>
    </w:r>
    <w:r w:rsidR="00BE254F">
      <w:rPr>
        <w:noProof/>
        <w:sz w:val="13"/>
        <w:szCs w:val="13"/>
      </w:rPr>
      <w:t>25</w:t>
    </w:r>
    <w:r w:rsidRPr="00731E60">
      <w:rPr>
        <w:sz w:val="13"/>
        <w:szCs w:val="13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8A486F" w14:textId="77777777" w:rsidR="00092CF3" w:rsidRDefault="00092CF3" w:rsidP="00A873B9">
      <w:r>
        <w:separator/>
      </w:r>
    </w:p>
    <w:p w14:paraId="680990B8" w14:textId="77777777" w:rsidR="00092CF3" w:rsidRDefault="00092CF3"/>
    <w:p w14:paraId="5201C27D" w14:textId="77777777" w:rsidR="00092CF3" w:rsidRDefault="00092CF3" w:rsidP="008E04C4"/>
    <w:p w14:paraId="288F1D43" w14:textId="77777777" w:rsidR="00092CF3" w:rsidRDefault="00092CF3" w:rsidP="007B1EE5"/>
  </w:footnote>
  <w:footnote w:type="continuationSeparator" w:id="0">
    <w:p w14:paraId="7A991FAD" w14:textId="77777777" w:rsidR="00092CF3" w:rsidRDefault="00092CF3" w:rsidP="00A873B9">
      <w:r>
        <w:continuationSeparator/>
      </w:r>
    </w:p>
    <w:p w14:paraId="5F611DC4" w14:textId="77777777" w:rsidR="00092CF3" w:rsidRDefault="00092CF3"/>
    <w:p w14:paraId="2BBFD407" w14:textId="77777777" w:rsidR="00092CF3" w:rsidRDefault="00092CF3" w:rsidP="008E04C4"/>
    <w:p w14:paraId="7935D2A0" w14:textId="77777777" w:rsidR="00092CF3" w:rsidRDefault="00092CF3" w:rsidP="007B1EE5"/>
  </w:footnote>
  <w:footnote w:type="continuationNotice" w:id="1">
    <w:p w14:paraId="0B20CE8F" w14:textId="77777777" w:rsidR="00092CF3" w:rsidRDefault="00092CF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379984" w14:textId="77777777" w:rsidR="007E4544" w:rsidRPr="0061440A" w:rsidRDefault="007E4544" w:rsidP="00C92E5E">
    <w:pPr>
      <w:pStyle w:val="Kopfzeile"/>
      <w:tabs>
        <w:tab w:val="clear" w:pos="9072"/>
        <w:tab w:val="right" w:pos="9639"/>
      </w:tabs>
      <w:rPr>
        <w:color w:val="B9B5B0"/>
        <w:sz w:val="12"/>
        <w:szCs w:val="12"/>
      </w:rPr>
    </w:pPr>
    <w:r w:rsidRPr="00A01AF1">
      <w:rPr>
        <w:noProof/>
        <w:color w:val="B9B5B0"/>
        <w:sz w:val="16"/>
        <w:szCs w:val="16"/>
        <w:lang w:eastAsia="de-DE"/>
      </w:rPr>
      <w:drawing>
        <wp:anchor distT="0" distB="0" distL="114300" distR="114300" simplePos="0" relativeHeight="251658240" behindDoc="0" locked="0" layoutInCell="1" allowOverlap="1" wp14:anchorId="74B10DCB" wp14:editId="35261717">
          <wp:simplePos x="0" y="0"/>
          <wp:positionH relativeFrom="column">
            <wp:posOffset>10160</wp:posOffset>
          </wp:positionH>
          <wp:positionV relativeFrom="paragraph">
            <wp:posOffset>-84734</wp:posOffset>
          </wp:positionV>
          <wp:extent cx="1440000" cy="429574"/>
          <wp:effectExtent l="0" t="0" r="8255" b="8890"/>
          <wp:wrapNone/>
          <wp:docPr id="24" name="Grafik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tag_RGB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0000" cy="4295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1AF1">
      <w:rPr>
        <w:color w:val="B9B5B0"/>
        <w:sz w:val="16"/>
        <w:szCs w:val="16"/>
      </w:rPr>
      <w:tab/>
    </w:r>
  </w:p>
  <w:p w14:paraId="06628E5C" w14:textId="77777777" w:rsidR="007E4544" w:rsidRPr="008523E5" w:rsidRDefault="007E4544" w:rsidP="000D5682">
    <w:pPr>
      <w:pStyle w:val="Kopfzeile"/>
      <w:tabs>
        <w:tab w:val="clear" w:pos="9072"/>
        <w:tab w:val="right" w:pos="9639"/>
      </w:tabs>
      <w:spacing w:line="240" w:lineRule="auto"/>
      <w:rPr>
        <w:rFonts w:ascii="Neo Sans Std" w:hAnsi="Neo Sans Std"/>
        <w:color w:val="B9B5B0"/>
        <w:w w:val="103"/>
        <w:sz w:val="36"/>
        <w:szCs w:val="36"/>
      </w:rPr>
    </w:pPr>
    <w:r w:rsidRPr="00B67892">
      <w:rPr>
        <w:rFonts w:ascii="Neo Sans Std" w:hAnsi="Neo Sans Std"/>
        <w:noProof/>
        <w:color w:val="B9B5B0"/>
        <w:lang w:eastAsia="de-DE"/>
      </w:rPr>
      <w:drawing>
        <wp:anchor distT="0" distB="0" distL="114300" distR="114300" simplePos="0" relativeHeight="251658244" behindDoc="1" locked="0" layoutInCell="1" allowOverlap="1" wp14:anchorId="743B3B10" wp14:editId="1CC9A8F6">
          <wp:simplePos x="0" y="0"/>
          <wp:positionH relativeFrom="column">
            <wp:posOffset>3158490</wp:posOffset>
          </wp:positionH>
          <wp:positionV relativeFrom="page">
            <wp:posOffset>755015</wp:posOffset>
          </wp:positionV>
          <wp:extent cx="2959100" cy="301625"/>
          <wp:effectExtent l="0" t="0" r="0" b="3175"/>
          <wp:wrapNone/>
          <wp:docPr id="1" name="Grafik 1" descr="C:\Users\smelzer\AppData\Local\Microsoft\Windows\INetCache\Content.Outlook\IDR90J50\data cloud mobile_18pt_bla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smelzer\AppData\Local\Microsoft\Windows\INetCache\Content.Outlook\IDR90J50\data cloud mobile_18pt_blau.jp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59100" cy="3016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5FD9">
      <w:rPr>
        <w:rFonts w:ascii="Neo Sans Std" w:hAnsi="Neo Sans Std"/>
        <w:color w:val="B9B5B0"/>
      </w:rPr>
      <w:tab/>
    </w:r>
    <w:r w:rsidRPr="00075FD9">
      <w:rPr>
        <w:rFonts w:ascii="Neo Sans Std" w:hAnsi="Neo Sans Std"/>
        <w:color w:val="B9B5B0"/>
      </w:rPr>
      <w:tab/>
    </w:r>
  </w:p>
  <w:p w14:paraId="64BA2C53" w14:textId="77777777" w:rsidR="007E4544" w:rsidRDefault="007E4544" w:rsidP="000D5682">
    <w:pPr>
      <w:pStyle w:val="Kopfzeile"/>
      <w:tabs>
        <w:tab w:val="clear" w:pos="9072"/>
        <w:tab w:val="right" w:pos="9639"/>
      </w:tabs>
      <w:spacing w:line="240" w:lineRule="auto"/>
      <w:ind w:right="0"/>
      <w:rPr>
        <w:rFonts w:ascii="Neo Sans" w:hAnsi="Neo Sans"/>
        <w:color w:val="B9B5B0"/>
        <w:sz w:val="36"/>
        <w:szCs w:val="36"/>
      </w:rPr>
    </w:pPr>
  </w:p>
  <w:p w14:paraId="479174F2" w14:textId="77777777" w:rsidR="007E4544" w:rsidRPr="000D5682" w:rsidRDefault="007E4544" w:rsidP="000D5682">
    <w:pPr>
      <w:pStyle w:val="Kopfzeile"/>
      <w:tabs>
        <w:tab w:val="clear" w:pos="9072"/>
        <w:tab w:val="right" w:pos="9639"/>
      </w:tabs>
      <w:spacing w:line="240" w:lineRule="auto"/>
      <w:ind w:right="0"/>
      <w:rPr>
        <w:rFonts w:ascii="Neo Sans" w:hAnsi="Neo Sans"/>
        <w:color w:val="B9B5B0"/>
        <w:sz w:val="36"/>
        <w:szCs w:val="36"/>
      </w:rPr>
    </w:pPr>
    <w:r w:rsidRPr="000D5682">
      <w:rPr>
        <w:rFonts w:ascii="Neo Sans" w:hAnsi="Neo Sans"/>
        <w:noProof/>
        <w:color w:val="B9B5B0"/>
        <w:sz w:val="36"/>
        <w:szCs w:val="36"/>
        <w:lang w:eastAsia="de-D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74B10DCD" wp14:editId="74B10DCE">
              <wp:simplePos x="0" y="0"/>
              <wp:positionH relativeFrom="column">
                <wp:posOffset>5616114</wp:posOffset>
              </wp:positionH>
              <wp:positionV relativeFrom="paragraph">
                <wp:posOffset>89535</wp:posOffset>
              </wp:positionV>
              <wp:extent cx="515620" cy="151765"/>
              <wp:effectExtent l="0" t="0" r="0" b="10795"/>
              <wp:wrapNone/>
              <wp:docPr id="290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5620" cy="1517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1CF59B4" w14:textId="38773C2B" w:rsidR="007E4544" w:rsidRPr="00731E60" w:rsidRDefault="007E4544" w:rsidP="000D5682">
                          <w:pPr>
                            <w:tabs>
                              <w:tab w:val="left" w:pos="6237"/>
                            </w:tabs>
                            <w:ind w:right="0"/>
                            <w:rPr>
                              <w:rFonts w:cs="Arial"/>
                              <w:sz w:val="13"/>
                              <w:szCs w:val="13"/>
                            </w:rPr>
                          </w:pP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t xml:space="preserve">Seite </w:t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fldChar w:fldCharType="begin"/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instrText>PAGE  \* Arabic  \* MERGEFORMAT</w:instrText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fldChar w:fldCharType="separate"/>
                          </w:r>
                          <w:r w:rsidR="00BE254F" w:rsidRPr="00BE254F">
                            <w:rPr>
                              <w:rFonts w:ascii="MetaNormalLF-Roman" w:hAnsi="MetaNormalLF-Roman" w:cs="Arial"/>
                              <w:noProof/>
                              <w:sz w:val="13"/>
                              <w:szCs w:val="13"/>
                            </w:rPr>
                            <w:t>4</w:t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fldChar w:fldCharType="end"/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t xml:space="preserve"> von </w:t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fldChar w:fldCharType="begin"/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instrText>NUMPAGES  \* Arabic  \* MERGEFORMAT</w:instrText>
                          </w:r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fldChar w:fldCharType="separate"/>
                          </w:r>
                          <w:ins w:id="503" w:author="Melzer, Stefanie" w:date="2018-10-29T14:15:00Z">
                            <w:r w:rsidR="00BE254F" w:rsidRPr="00BE254F">
                              <w:rPr>
                                <w:rFonts w:ascii="MetaNormalLF-Roman" w:hAnsi="MetaNormalLF-Roman" w:cs="Arial"/>
                                <w:noProof/>
                                <w:sz w:val="13"/>
                                <w:szCs w:val="13"/>
                                <w:rPrChange w:id="504" w:author="Melzer, Stefanie" w:date="2018-10-29T14:15:00Z">
                                  <w:rPr>
                                    <w:rFonts w:cs="Arial"/>
                                    <w:sz w:val="13"/>
                                    <w:szCs w:val="13"/>
                                  </w:rPr>
                                </w:rPrChange>
                              </w:rPr>
                              <w:t>25</w:t>
                            </w:r>
                          </w:ins>
                          <w:del w:id="505" w:author="Melzer, Stefanie" w:date="2018-10-26T09:28:00Z">
                            <w:r w:rsidR="00E4775B" w:rsidRPr="00E4775B" w:rsidDel="00E4775B">
                              <w:rPr>
                                <w:rFonts w:ascii="MetaNormalLF-Roman" w:hAnsi="MetaNormalLF-Roman" w:cs="Arial"/>
                                <w:noProof/>
                                <w:sz w:val="13"/>
                                <w:szCs w:val="13"/>
                              </w:rPr>
                              <w:delText>25</w:delText>
                            </w:r>
                          </w:del>
                          <w:r w:rsidRPr="00731E60">
                            <w:rPr>
                              <w:rFonts w:cs="Arial"/>
                              <w:sz w:val="13"/>
                              <w:szCs w:val="1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4B10DCD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26" type="#_x0000_t202" style="position:absolute;left:0;text-align:left;margin-left:442.2pt;margin-top:7.05pt;width:40.6pt;height:11.9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" filled="f" stroked="f">
              <v:textbox style="mso-fit-shape-to-text:t" inset="0,0,0,0">
                <w:txbxContent>
                  <w:p w14:paraId="61CF59B4" w14:textId="38773C2B" w:rsidR="007E4544" w:rsidRPr="00731E60" w:rsidRDefault="007E4544" w:rsidP="000D5682">
                    <w:pPr>
                      <w:tabs>
                        <w:tab w:val="left" w:pos="6237"/>
                      </w:tabs>
                      <w:ind w:right="0"/>
                      <w:rPr>
                        <w:rFonts w:cs="Arial"/>
                        <w:sz w:val="13"/>
                        <w:szCs w:val="13"/>
                      </w:rPr>
                    </w:pPr>
                    <w:r w:rsidRPr="00731E60">
                      <w:rPr>
                        <w:rFonts w:cs="Arial"/>
                        <w:sz w:val="13"/>
                        <w:szCs w:val="13"/>
                      </w:rPr>
                      <w:t xml:space="preserve">Seite </w:t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fldChar w:fldCharType="begin"/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instrText>PAGE  \* Arabic  \* MERGEFORMAT</w:instrText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fldChar w:fldCharType="separate"/>
                    </w:r>
                    <w:r w:rsidR="00BE254F" w:rsidRPr="00BE254F">
                      <w:rPr>
                        <w:rFonts w:ascii="MetaNormalLF-Roman" w:hAnsi="MetaNormalLF-Roman" w:cs="Arial"/>
                        <w:noProof/>
                        <w:sz w:val="13"/>
                        <w:szCs w:val="13"/>
                      </w:rPr>
                      <w:t>4</w:t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fldChar w:fldCharType="end"/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t xml:space="preserve"> von </w:t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fldChar w:fldCharType="begin"/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instrText>NUMPAGES  \* Arabic  \* MERGEFORMAT</w:instrText>
                    </w:r>
                    <w:r w:rsidRPr="00731E60">
                      <w:rPr>
                        <w:rFonts w:cs="Arial"/>
                        <w:sz w:val="13"/>
                        <w:szCs w:val="13"/>
                      </w:rPr>
                      <w:fldChar w:fldCharType="separate"/>
                    </w:r>
                    <w:ins w:id="506" w:author="Melzer, Stefanie" w:date="2018-10-29T14:15:00Z">
                      <w:r w:rsidR="00BE254F" w:rsidRPr="00BE254F">
                        <w:rPr>
                          <w:rFonts w:ascii="MetaNormalLF-Roman" w:hAnsi="MetaNormalLF-Roman" w:cs="Arial"/>
                          <w:noProof/>
                          <w:sz w:val="13"/>
                          <w:szCs w:val="13"/>
                          <w:rPrChange w:id="507" w:author="Melzer, Stefanie" w:date="2018-10-29T14:15:00Z">
                            <w:rPr>
                              <w:rFonts w:cs="Arial"/>
                              <w:sz w:val="13"/>
                              <w:szCs w:val="13"/>
                            </w:rPr>
                          </w:rPrChange>
                        </w:rPr>
                        <w:t>25</w:t>
                      </w:r>
                    </w:ins>
                    <w:del w:id="508" w:author="Melzer, Stefanie" w:date="2018-10-26T09:28:00Z">
                      <w:r w:rsidR="00E4775B" w:rsidRPr="00E4775B" w:rsidDel="00E4775B">
                        <w:rPr>
                          <w:rFonts w:ascii="MetaNormalLF-Roman" w:hAnsi="MetaNormalLF-Roman" w:cs="Arial"/>
                          <w:noProof/>
                          <w:sz w:val="13"/>
                          <w:szCs w:val="13"/>
                        </w:rPr>
                        <w:delText>25</w:delText>
                      </w:r>
                    </w:del>
                    <w:r w:rsidRPr="00731E60">
                      <w:rPr>
                        <w:rFonts w:cs="Arial"/>
                        <w:sz w:val="13"/>
                        <w:szCs w:val="13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BCED9" w14:textId="77777777" w:rsidR="007E4544" w:rsidRPr="0061440A" w:rsidRDefault="007E4544" w:rsidP="00F326BA">
    <w:pPr>
      <w:pStyle w:val="Kopfzeile"/>
      <w:tabs>
        <w:tab w:val="clear" w:pos="9072"/>
      </w:tabs>
      <w:rPr>
        <w:color w:val="B9B5B0"/>
        <w:sz w:val="12"/>
        <w:szCs w:val="12"/>
      </w:rPr>
    </w:pPr>
    <w:r w:rsidRPr="00A01AF1">
      <w:rPr>
        <w:noProof/>
        <w:color w:val="B9B5B0"/>
        <w:sz w:val="16"/>
        <w:szCs w:val="16"/>
        <w:lang w:eastAsia="de-DE"/>
      </w:rPr>
      <w:drawing>
        <wp:anchor distT="0" distB="0" distL="114300" distR="114300" simplePos="0" relativeHeight="251658241" behindDoc="0" locked="0" layoutInCell="1" allowOverlap="1" wp14:anchorId="74B10DCF" wp14:editId="03269A31">
          <wp:simplePos x="0" y="0"/>
          <wp:positionH relativeFrom="column">
            <wp:posOffset>10160</wp:posOffset>
          </wp:positionH>
          <wp:positionV relativeFrom="paragraph">
            <wp:posOffset>-88621</wp:posOffset>
          </wp:positionV>
          <wp:extent cx="1440000" cy="429574"/>
          <wp:effectExtent l="0" t="0" r="8255" b="8890"/>
          <wp:wrapNone/>
          <wp:docPr id="25" name="Grafik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tag_RGB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0000" cy="4295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1AF1">
      <w:rPr>
        <w:color w:val="B9B5B0"/>
        <w:sz w:val="16"/>
        <w:szCs w:val="16"/>
      </w:rPr>
      <w:tab/>
    </w:r>
  </w:p>
  <w:p w14:paraId="4751116C" w14:textId="77777777" w:rsidR="007E4544" w:rsidRPr="00D560CE" w:rsidRDefault="007E4544" w:rsidP="000D5682">
    <w:pPr>
      <w:pStyle w:val="Kopfzeile"/>
      <w:tabs>
        <w:tab w:val="clear" w:pos="4536"/>
        <w:tab w:val="clear" w:pos="9072"/>
      </w:tabs>
      <w:spacing w:line="240" w:lineRule="auto"/>
      <w:ind w:right="0"/>
      <w:jc w:val="right"/>
      <w:rPr>
        <w:rFonts w:ascii="Neo Sans Std" w:hAnsi="Neo Sans Std"/>
        <w:color w:val="B9B5B0"/>
        <w:w w:val="103"/>
        <w:sz w:val="36"/>
        <w:szCs w:val="36"/>
      </w:rPr>
    </w:pPr>
    <w:r w:rsidRPr="00B67892">
      <w:rPr>
        <w:rFonts w:ascii="Neo Sans Std" w:hAnsi="Neo Sans Std"/>
        <w:noProof/>
        <w:color w:val="B9B5B0"/>
        <w:lang w:eastAsia="de-DE"/>
      </w:rPr>
      <w:drawing>
        <wp:anchor distT="0" distB="0" distL="114300" distR="114300" simplePos="0" relativeHeight="251658243" behindDoc="1" locked="0" layoutInCell="1" allowOverlap="1" wp14:anchorId="0C6A4222" wp14:editId="4E52A691">
          <wp:simplePos x="0" y="0"/>
          <wp:positionH relativeFrom="column">
            <wp:posOffset>3158836</wp:posOffset>
          </wp:positionH>
          <wp:positionV relativeFrom="page">
            <wp:posOffset>755461</wp:posOffset>
          </wp:positionV>
          <wp:extent cx="2959100" cy="301625"/>
          <wp:effectExtent l="0" t="0" r="0" b="3175"/>
          <wp:wrapNone/>
          <wp:docPr id="10" name="Grafik 10" descr="C:\Users\smelzer\AppData\Local\Microsoft\Windows\INetCache\Content.Outlook\IDR90J50\data cloud mobile_18pt_bla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smelzer\AppData\Local\Microsoft\Windows\INetCache\Content.Outlook\IDR90J50\data cloud mobile_18pt_blau.jp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59100" cy="3016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B29CD33" w14:textId="77777777" w:rsidR="007E4544" w:rsidRDefault="007E4544" w:rsidP="000D5682">
    <w:pPr>
      <w:pStyle w:val="Kopfzeile"/>
      <w:spacing w:line="240" w:lineRule="auto"/>
      <w:ind w:righ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2EA9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9B4E57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C149B4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15419E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3E0121C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AF26760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3A25A6A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E3A8568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000C74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C6EC2D4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E85396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E27CF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2942568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CAE2DB7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D147561"/>
    <w:multiLevelType w:val="hybridMultilevel"/>
    <w:tmpl w:val="29B8BE92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91785D"/>
    <w:multiLevelType w:val="hybridMultilevel"/>
    <w:tmpl w:val="35E87B90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FB51D8"/>
    <w:multiLevelType w:val="hybridMultilevel"/>
    <w:tmpl w:val="55EA8C5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194AF9"/>
    <w:multiLevelType w:val="multilevel"/>
    <w:tmpl w:val="0D3E5184"/>
    <w:lvl w:ilvl="0">
      <w:start w:val="3"/>
      <w:numFmt w:val="decimalZero"/>
      <w:lvlText w:val="%1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1">
      <w:start w:val="9"/>
      <w:numFmt w:val="decimalZero"/>
      <w:lvlText w:val="%1.%2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2">
      <w:start w:val="7"/>
      <w:numFmt w:val="decimalZero"/>
      <w:lvlText w:val="%1.%2.%3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705"/>
        </w:tabs>
        <w:ind w:left="3705" w:hanging="370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705"/>
        </w:tabs>
        <w:ind w:left="3705" w:hanging="3705"/>
      </w:pPr>
      <w:rPr>
        <w:rFonts w:hint="default"/>
      </w:rPr>
    </w:lvl>
  </w:abstractNum>
  <w:abstractNum w:abstractNumId="18" w15:restartNumberingAfterBreak="0">
    <w:nsid w:val="516C566D"/>
    <w:multiLevelType w:val="hybridMultilevel"/>
    <w:tmpl w:val="0AE0AFF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2E3B61"/>
    <w:multiLevelType w:val="hybridMultilevel"/>
    <w:tmpl w:val="D916B2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E63BFF"/>
    <w:multiLevelType w:val="multilevel"/>
    <w:tmpl w:val="0407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bschnit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B211167"/>
    <w:multiLevelType w:val="hybridMultilevel"/>
    <w:tmpl w:val="60A41226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2B6590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6EDA6BA1"/>
    <w:multiLevelType w:val="multilevel"/>
    <w:tmpl w:val="682CC4A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lang w:val="en-US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7D3C36EC"/>
    <w:multiLevelType w:val="hybridMultilevel"/>
    <w:tmpl w:val="B2CE0326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3"/>
  </w:num>
  <w:num w:numId="3">
    <w:abstractNumId w:val="23"/>
  </w:num>
  <w:num w:numId="4">
    <w:abstractNumId w:val="23"/>
  </w:num>
  <w:num w:numId="5">
    <w:abstractNumId w:val="23"/>
  </w:num>
  <w:num w:numId="6">
    <w:abstractNumId w:val="23"/>
  </w:num>
  <w:num w:numId="7">
    <w:abstractNumId w:val="23"/>
  </w:num>
  <w:num w:numId="8">
    <w:abstractNumId w:val="23"/>
  </w:num>
  <w:num w:numId="9">
    <w:abstractNumId w:val="23"/>
  </w:num>
  <w:num w:numId="10">
    <w:abstractNumId w:val="23"/>
  </w:num>
  <w:num w:numId="11">
    <w:abstractNumId w:val="23"/>
  </w:num>
  <w:num w:numId="12">
    <w:abstractNumId w:val="23"/>
  </w:num>
  <w:num w:numId="13">
    <w:abstractNumId w:val="23"/>
  </w:num>
  <w:num w:numId="14">
    <w:abstractNumId w:val="23"/>
  </w:num>
  <w:num w:numId="15">
    <w:abstractNumId w:val="23"/>
  </w:num>
  <w:num w:numId="16">
    <w:abstractNumId w:val="23"/>
  </w:num>
  <w:num w:numId="17">
    <w:abstractNumId w:val="23"/>
  </w:num>
  <w:num w:numId="18">
    <w:abstractNumId w:val="23"/>
  </w:num>
  <w:num w:numId="19">
    <w:abstractNumId w:val="23"/>
  </w:num>
  <w:num w:numId="20">
    <w:abstractNumId w:val="23"/>
  </w:num>
  <w:num w:numId="21">
    <w:abstractNumId w:val="23"/>
  </w:num>
  <w:num w:numId="22">
    <w:abstractNumId w:val="23"/>
  </w:num>
  <w:num w:numId="23">
    <w:abstractNumId w:val="23"/>
  </w:num>
  <w:num w:numId="24">
    <w:abstractNumId w:val="11"/>
  </w:num>
  <w:num w:numId="25">
    <w:abstractNumId w:val="9"/>
  </w:num>
  <w:num w:numId="26">
    <w:abstractNumId w:val="7"/>
  </w:num>
  <w:num w:numId="27">
    <w:abstractNumId w:val="6"/>
  </w:num>
  <w:num w:numId="28">
    <w:abstractNumId w:val="5"/>
  </w:num>
  <w:num w:numId="29">
    <w:abstractNumId w:val="4"/>
  </w:num>
  <w:num w:numId="30">
    <w:abstractNumId w:val="8"/>
  </w:num>
  <w:num w:numId="31">
    <w:abstractNumId w:val="3"/>
  </w:num>
  <w:num w:numId="32">
    <w:abstractNumId w:val="2"/>
  </w:num>
  <w:num w:numId="33">
    <w:abstractNumId w:val="1"/>
  </w:num>
  <w:num w:numId="34">
    <w:abstractNumId w:val="0"/>
  </w:num>
  <w:num w:numId="35">
    <w:abstractNumId w:val="10"/>
  </w:num>
  <w:num w:numId="36">
    <w:abstractNumId w:val="12"/>
  </w:num>
  <w:num w:numId="37">
    <w:abstractNumId w:val="13"/>
  </w:num>
  <w:num w:numId="38">
    <w:abstractNumId w:val="22"/>
  </w:num>
  <w:num w:numId="39">
    <w:abstractNumId w:val="20"/>
  </w:num>
  <w:num w:numId="40">
    <w:abstractNumId w:val="17"/>
  </w:num>
  <w:num w:numId="41">
    <w:abstractNumId w:val="24"/>
  </w:num>
  <w:num w:numId="42">
    <w:abstractNumId w:val="16"/>
  </w:num>
  <w:num w:numId="43">
    <w:abstractNumId w:val="18"/>
  </w:num>
  <w:num w:numId="44">
    <w:abstractNumId w:val="21"/>
  </w:num>
  <w:num w:numId="45">
    <w:abstractNumId w:val="14"/>
  </w:num>
  <w:num w:numId="46">
    <w:abstractNumId w:val="15"/>
  </w:num>
  <w:num w:numId="47">
    <w:abstractNumId w:val="1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elzer, Stefanie">
    <w15:presenceInfo w15:providerId="AD" w15:userId="S-1-5-21-1659004503-1637723038-839522115-16023"/>
  </w15:person>
  <w15:person w15:author="Höhne, Johannes">
    <w15:presenceInfo w15:providerId="AD" w15:userId="S-1-5-21-1659004503-1637723038-839522115-1055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3B9"/>
    <w:rsid w:val="00002612"/>
    <w:rsid w:val="00002A25"/>
    <w:rsid w:val="000039A2"/>
    <w:rsid w:val="000075D7"/>
    <w:rsid w:val="000312A1"/>
    <w:rsid w:val="00062850"/>
    <w:rsid w:val="00075FD9"/>
    <w:rsid w:val="0008164A"/>
    <w:rsid w:val="00092CF3"/>
    <w:rsid w:val="000A08BF"/>
    <w:rsid w:val="000B0B18"/>
    <w:rsid w:val="000C7847"/>
    <w:rsid w:val="000D1A9E"/>
    <w:rsid w:val="000D5682"/>
    <w:rsid w:val="000F6260"/>
    <w:rsid w:val="00107E81"/>
    <w:rsid w:val="001157F8"/>
    <w:rsid w:val="001168CF"/>
    <w:rsid w:val="00126373"/>
    <w:rsid w:val="00177BE9"/>
    <w:rsid w:val="0018614F"/>
    <w:rsid w:val="001934B8"/>
    <w:rsid w:val="001B4840"/>
    <w:rsid w:val="001B73BB"/>
    <w:rsid w:val="001D6AED"/>
    <w:rsid w:val="001E035D"/>
    <w:rsid w:val="00207054"/>
    <w:rsid w:val="002102C9"/>
    <w:rsid w:val="00215C44"/>
    <w:rsid w:val="00216D1C"/>
    <w:rsid w:val="00230687"/>
    <w:rsid w:val="00286D4C"/>
    <w:rsid w:val="00287905"/>
    <w:rsid w:val="00290B84"/>
    <w:rsid w:val="002C72E9"/>
    <w:rsid w:val="002D10CD"/>
    <w:rsid w:val="002D15BF"/>
    <w:rsid w:val="002D3793"/>
    <w:rsid w:val="002E2B91"/>
    <w:rsid w:val="002F5E12"/>
    <w:rsid w:val="002F5F45"/>
    <w:rsid w:val="003035BF"/>
    <w:rsid w:val="00317C6E"/>
    <w:rsid w:val="00340228"/>
    <w:rsid w:val="00345392"/>
    <w:rsid w:val="00352D60"/>
    <w:rsid w:val="00354916"/>
    <w:rsid w:val="00365C8F"/>
    <w:rsid w:val="00367A73"/>
    <w:rsid w:val="00381CA1"/>
    <w:rsid w:val="003A28DD"/>
    <w:rsid w:val="003B25B2"/>
    <w:rsid w:val="003E4411"/>
    <w:rsid w:val="003F558E"/>
    <w:rsid w:val="003F5EC3"/>
    <w:rsid w:val="00410AEC"/>
    <w:rsid w:val="00430CCF"/>
    <w:rsid w:val="00432ACD"/>
    <w:rsid w:val="00443A7C"/>
    <w:rsid w:val="004457CB"/>
    <w:rsid w:val="00447C86"/>
    <w:rsid w:val="00464155"/>
    <w:rsid w:val="00476F65"/>
    <w:rsid w:val="004778A7"/>
    <w:rsid w:val="004C2CE1"/>
    <w:rsid w:val="004E58E0"/>
    <w:rsid w:val="00500447"/>
    <w:rsid w:val="00501DA7"/>
    <w:rsid w:val="00505A76"/>
    <w:rsid w:val="005350B9"/>
    <w:rsid w:val="00566292"/>
    <w:rsid w:val="005755B0"/>
    <w:rsid w:val="00576FD5"/>
    <w:rsid w:val="00580399"/>
    <w:rsid w:val="00596475"/>
    <w:rsid w:val="005A101C"/>
    <w:rsid w:val="005A3570"/>
    <w:rsid w:val="005F0F5A"/>
    <w:rsid w:val="005F1764"/>
    <w:rsid w:val="006066EE"/>
    <w:rsid w:val="006103CF"/>
    <w:rsid w:val="0061440A"/>
    <w:rsid w:val="006216B3"/>
    <w:rsid w:val="006238DF"/>
    <w:rsid w:val="00625256"/>
    <w:rsid w:val="0062696D"/>
    <w:rsid w:val="00654617"/>
    <w:rsid w:val="006725D8"/>
    <w:rsid w:val="0069672F"/>
    <w:rsid w:val="006C450D"/>
    <w:rsid w:val="006C7389"/>
    <w:rsid w:val="006D329A"/>
    <w:rsid w:val="006E29C8"/>
    <w:rsid w:val="00703FDA"/>
    <w:rsid w:val="00710705"/>
    <w:rsid w:val="00724840"/>
    <w:rsid w:val="00731E60"/>
    <w:rsid w:val="007752AC"/>
    <w:rsid w:val="00777296"/>
    <w:rsid w:val="007B1EE5"/>
    <w:rsid w:val="007E0AD7"/>
    <w:rsid w:val="007E2FB9"/>
    <w:rsid w:val="007E3031"/>
    <w:rsid w:val="007E4544"/>
    <w:rsid w:val="008523E5"/>
    <w:rsid w:val="00892655"/>
    <w:rsid w:val="00894878"/>
    <w:rsid w:val="008A28B9"/>
    <w:rsid w:val="008A33A8"/>
    <w:rsid w:val="008B2392"/>
    <w:rsid w:val="008C30FA"/>
    <w:rsid w:val="008D36A9"/>
    <w:rsid w:val="008E04C4"/>
    <w:rsid w:val="008F12EA"/>
    <w:rsid w:val="008F20B9"/>
    <w:rsid w:val="0093011F"/>
    <w:rsid w:val="00935B41"/>
    <w:rsid w:val="009445EB"/>
    <w:rsid w:val="00947244"/>
    <w:rsid w:val="00953399"/>
    <w:rsid w:val="009932B2"/>
    <w:rsid w:val="00A01AF1"/>
    <w:rsid w:val="00A04450"/>
    <w:rsid w:val="00A21479"/>
    <w:rsid w:val="00A21E6C"/>
    <w:rsid w:val="00A5222C"/>
    <w:rsid w:val="00A522CA"/>
    <w:rsid w:val="00A63B49"/>
    <w:rsid w:val="00A86644"/>
    <w:rsid w:val="00A873B9"/>
    <w:rsid w:val="00A91506"/>
    <w:rsid w:val="00AA0DB8"/>
    <w:rsid w:val="00AA44AA"/>
    <w:rsid w:val="00AD2539"/>
    <w:rsid w:val="00AD6643"/>
    <w:rsid w:val="00AE554C"/>
    <w:rsid w:val="00AE7649"/>
    <w:rsid w:val="00AF2EEA"/>
    <w:rsid w:val="00B058B8"/>
    <w:rsid w:val="00B27105"/>
    <w:rsid w:val="00B452BA"/>
    <w:rsid w:val="00B60E03"/>
    <w:rsid w:val="00B96286"/>
    <w:rsid w:val="00BB136A"/>
    <w:rsid w:val="00BC4C41"/>
    <w:rsid w:val="00BC6A16"/>
    <w:rsid w:val="00BE254F"/>
    <w:rsid w:val="00BF0AB1"/>
    <w:rsid w:val="00BF56E6"/>
    <w:rsid w:val="00C04F78"/>
    <w:rsid w:val="00C30B33"/>
    <w:rsid w:val="00C6596C"/>
    <w:rsid w:val="00C92E5E"/>
    <w:rsid w:val="00CB5AAF"/>
    <w:rsid w:val="00CC0547"/>
    <w:rsid w:val="00CC3A5A"/>
    <w:rsid w:val="00CD0F3F"/>
    <w:rsid w:val="00CD5237"/>
    <w:rsid w:val="00D352EA"/>
    <w:rsid w:val="00D37F63"/>
    <w:rsid w:val="00D560CE"/>
    <w:rsid w:val="00D64B0C"/>
    <w:rsid w:val="00D97CE7"/>
    <w:rsid w:val="00DB1020"/>
    <w:rsid w:val="00DB3FFF"/>
    <w:rsid w:val="00DF2BE2"/>
    <w:rsid w:val="00DF690F"/>
    <w:rsid w:val="00E40563"/>
    <w:rsid w:val="00E4775B"/>
    <w:rsid w:val="00E64BE7"/>
    <w:rsid w:val="00E72B33"/>
    <w:rsid w:val="00E87358"/>
    <w:rsid w:val="00EA2518"/>
    <w:rsid w:val="00EC3211"/>
    <w:rsid w:val="00EC6D8E"/>
    <w:rsid w:val="00EF041F"/>
    <w:rsid w:val="00F12AFE"/>
    <w:rsid w:val="00F326BA"/>
    <w:rsid w:val="00F33FFD"/>
    <w:rsid w:val="00F375D4"/>
    <w:rsid w:val="00F448F0"/>
    <w:rsid w:val="00F50249"/>
    <w:rsid w:val="00F50EF1"/>
    <w:rsid w:val="00F57460"/>
    <w:rsid w:val="00F72864"/>
    <w:rsid w:val="00FB227B"/>
    <w:rsid w:val="00FB2E6E"/>
    <w:rsid w:val="00FC2EFC"/>
    <w:rsid w:val="00FD75BE"/>
    <w:rsid w:val="4F06A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4CE24BD"/>
  <w15:docId w15:val="{58C70F31-CB68-406B-A906-7F7C06373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lang w:val="de-DE" w:eastAsia="en-US" w:bidi="ar-SA"/>
      </w:rPr>
    </w:rPrDefault>
    <w:pPrDefault>
      <w:pPr>
        <w:spacing w:line="312" w:lineRule="auto"/>
        <w:ind w:right="2268"/>
        <w:jc w:val="both"/>
      </w:pPr>
    </w:pPrDefault>
  </w:docDefaults>
  <w:latentStyles w:defLockedState="0" w:defUIPriority="0" w:defSemiHidden="0" w:defUnhideWhenUsed="0" w:defQFormat="0" w:count="375"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iPriority="99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rsid w:val="00F57460"/>
    <w:rPr>
      <w:rFonts w:eastAsia="Calibri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352EA"/>
    <w:pPr>
      <w:numPr>
        <w:numId w:val="24"/>
      </w:numPr>
      <w:spacing w:before="300" w:after="120" w:line="240" w:lineRule="auto"/>
      <w:ind w:left="454" w:hanging="454"/>
      <w:outlineLvl w:val="0"/>
    </w:pPr>
    <w:rPr>
      <w:rFonts w:eastAsia="Times New Roman"/>
      <w:b/>
      <w:bCs/>
      <w:caps/>
      <w:color w:val="056593"/>
      <w:spacing w:val="15"/>
      <w:sz w:val="24"/>
      <w:szCs w:val="22"/>
      <w:lang w:eastAsia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57460"/>
    <w:pPr>
      <w:numPr>
        <w:ilvl w:val="1"/>
        <w:numId w:val="24"/>
      </w:numPr>
      <w:spacing w:before="300" w:after="120" w:line="240" w:lineRule="auto"/>
      <w:ind w:left="454" w:hanging="454"/>
      <w:outlineLvl w:val="1"/>
    </w:pPr>
    <w:rPr>
      <w:rFonts w:eastAsia="Times New Roman"/>
      <w:b/>
      <w:caps/>
      <w:color w:val="056593"/>
      <w:spacing w:val="15"/>
      <w:sz w:val="22"/>
      <w:szCs w:val="22"/>
      <w:lang w:eastAsia="en-US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C7847"/>
    <w:pPr>
      <w:numPr>
        <w:ilvl w:val="2"/>
        <w:numId w:val="2"/>
      </w:numPr>
      <w:spacing w:before="300" w:after="120" w:line="240" w:lineRule="auto"/>
      <w:ind w:left="737" w:hanging="737"/>
      <w:outlineLvl w:val="2"/>
    </w:pPr>
    <w:rPr>
      <w:rFonts w:eastAsia="Times New Roman"/>
      <w:caps/>
      <w:color w:val="056593"/>
      <w:spacing w:val="15"/>
      <w:lang w:eastAsia="en-US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410AEC"/>
    <w:pPr>
      <w:numPr>
        <w:ilvl w:val="3"/>
        <w:numId w:val="24"/>
      </w:numPr>
      <w:pBdr>
        <w:top w:val="dotted" w:sz="6" w:space="2" w:color="056593"/>
        <w:left w:val="dotted" w:sz="6" w:space="2" w:color="056593"/>
      </w:pBdr>
      <w:spacing w:before="300" w:after="120" w:line="240" w:lineRule="auto"/>
      <w:ind w:left="862" w:hanging="862"/>
      <w:outlineLvl w:val="3"/>
    </w:pPr>
    <w:rPr>
      <w:rFonts w:eastAsia="Times New Roman"/>
      <w:caps/>
      <w:color w:val="056593"/>
      <w:spacing w:val="10"/>
      <w:szCs w:val="22"/>
      <w:lang w:eastAsia="en-US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410AEC"/>
    <w:pPr>
      <w:numPr>
        <w:ilvl w:val="4"/>
        <w:numId w:val="24"/>
      </w:numPr>
      <w:pBdr>
        <w:bottom w:val="single" w:sz="6" w:space="1" w:color="056593"/>
      </w:pBdr>
      <w:spacing w:before="300" w:after="120" w:line="240" w:lineRule="auto"/>
      <w:ind w:left="1009" w:hanging="1009"/>
      <w:outlineLvl w:val="4"/>
    </w:pPr>
    <w:rPr>
      <w:rFonts w:eastAsia="Times New Roman"/>
      <w:caps/>
      <w:color w:val="056593"/>
      <w:spacing w:val="10"/>
      <w:szCs w:val="22"/>
      <w:lang w:eastAsia="en-US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410AEC"/>
    <w:pPr>
      <w:numPr>
        <w:ilvl w:val="5"/>
        <w:numId w:val="24"/>
      </w:numPr>
      <w:pBdr>
        <w:bottom w:val="dotted" w:sz="6" w:space="1" w:color="056593"/>
      </w:pBdr>
      <w:spacing w:before="300" w:after="120" w:line="240" w:lineRule="auto"/>
      <w:ind w:left="1151" w:hanging="1151"/>
      <w:outlineLvl w:val="5"/>
    </w:pPr>
    <w:rPr>
      <w:rFonts w:eastAsia="Times New Roman"/>
      <w:caps/>
      <w:color w:val="056593"/>
      <w:spacing w:val="10"/>
      <w:szCs w:val="22"/>
      <w:lang w:eastAsia="en-US"/>
    </w:rPr>
  </w:style>
  <w:style w:type="paragraph" w:styleId="berschrift7">
    <w:name w:val="heading 7"/>
    <w:basedOn w:val="Standard"/>
    <w:next w:val="Standard"/>
    <w:link w:val="berschrift7Zchn"/>
    <w:uiPriority w:val="9"/>
    <w:unhideWhenUsed/>
    <w:qFormat/>
    <w:rsid w:val="00410AEC"/>
    <w:pPr>
      <w:numPr>
        <w:ilvl w:val="6"/>
        <w:numId w:val="24"/>
      </w:numPr>
      <w:spacing w:before="300" w:after="120" w:line="240" w:lineRule="auto"/>
      <w:ind w:left="1298" w:hanging="1298"/>
      <w:outlineLvl w:val="6"/>
    </w:pPr>
    <w:rPr>
      <w:rFonts w:eastAsia="Times New Roman"/>
      <w:caps/>
      <w:color w:val="056593"/>
      <w:spacing w:val="10"/>
      <w:szCs w:val="22"/>
      <w:lang w:eastAsia="en-US"/>
    </w:rPr>
  </w:style>
  <w:style w:type="paragraph" w:styleId="berschrift8">
    <w:name w:val="heading 8"/>
    <w:basedOn w:val="Standard"/>
    <w:next w:val="Standard"/>
    <w:link w:val="berschrift8Zchn"/>
    <w:uiPriority w:val="9"/>
    <w:unhideWhenUsed/>
    <w:qFormat/>
    <w:rsid w:val="00410AEC"/>
    <w:pPr>
      <w:numPr>
        <w:ilvl w:val="7"/>
        <w:numId w:val="24"/>
      </w:numPr>
      <w:spacing w:before="300" w:after="120" w:line="240" w:lineRule="auto"/>
      <w:outlineLvl w:val="7"/>
    </w:pPr>
    <w:rPr>
      <w:rFonts w:eastAsia="Times New Roman"/>
      <w:caps/>
      <w:spacing w:val="10"/>
      <w:sz w:val="18"/>
      <w:szCs w:val="18"/>
      <w:lang w:eastAsia="en-US"/>
    </w:rPr>
  </w:style>
  <w:style w:type="paragraph" w:styleId="berschrift9">
    <w:name w:val="heading 9"/>
    <w:basedOn w:val="Standard"/>
    <w:next w:val="Standard"/>
    <w:link w:val="berschrift9Zchn"/>
    <w:uiPriority w:val="9"/>
    <w:unhideWhenUsed/>
    <w:qFormat/>
    <w:rsid w:val="00410AEC"/>
    <w:pPr>
      <w:numPr>
        <w:ilvl w:val="8"/>
        <w:numId w:val="24"/>
      </w:numPr>
      <w:spacing w:before="300" w:after="120" w:line="240" w:lineRule="auto"/>
      <w:ind w:left="1582" w:hanging="1582"/>
      <w:outlineLvl w:val="8"/>
    </w:pPr>
    <w:rPr>
      <w:rFonts w:eastAsia="Times New Roman"/>
      <w:i/>
      <w:caps/>
      <w:spacing w:val="10"/>
      <w:sz w:val="18"/>
      <w:szCs w:val="18"/>
      <w:lang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uiPriority w:val="9"/>
    <w:rsid w:val="00D352EA"/>
    <w:rPr>
      <w:b/>
      <w:bCs/>
      <w:caps/>
      <w:color w:val="056593"/>
      <w:spacing w:val="15"/>
      <w:sz w:val="24"/>
      <w:szCs w:val="22"/>
    </w:rPr>
  </w:style>
  <w:style w:type="character" w:customStyle="1" w:styleId="berschrift2Zchn">
    <w:name w:val="Überschrift 2 Zchn"/>
    <w:link w:val="berschrift2"/>
    <w:uiPriority w:val="9"/>
    <w:rsid w:val="00F57460"/>
    <w:rPr>
      <w:b/>
      <w:caps/>
      <w:color w:val="056593"/>
      <w:spacing w:val="15"/>
      <w:sz w:val="22"/>
      <w:szCs w:val="2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C7847"/>
    <w:rPr>
      <w:caps/>
      <w:color w:val="056593"/>
      <w:spacing w:val="15"/>
    </w:rPr>
  </w:style>
  <w:style w:type="character" w:customStyle="1" w:styleId="berschrift4Zchn">
    <w:name w:val="Überschrift 4 Zchn"/>
    <w:link w:val="berschrift4"/>
    <w:uiPriority w:val="9"/>
    <w:rsid w:val="00410AEC"/>
    <w:rPr>
      <w:caps/>
      <w:color w:val="056593"/>
      <w:spacing w:val="10"/>
      <w:szCs w:val="22"/>
    </w:rPr>
  </w:style>
  <w:style w:type="character" w:customStyle="1" w:styleId="berschrift5Zchn">
    <w:name w:val="Überschrift 5 Zchn"/>
    <w:link w:val="berschrift5"/>
    <w:uiPriority w:val="9"/>
    <w:rsid w:val="00410AEC"/>
    <w:rPr>
      <w:caps/>
      <w:color w:val="056593"/>
      <w:spacing w:val="10"/>
      <w:szCs w:val="22"/>
    </w:rPr>
  </w:style>
  <w:style w:type="character" w:customStyle="1" w:styleId="berschrift6Zchn">
    <w:name w:val="Überschrift 6 Zchn"/>
    <w:link w:val="berschrift6"/>
    <w:uiPriority w:val="9"/>
    <w:rsid w:val="00410AEC"/>
    <w:rPr>
      <w:caps/>
      <w:color w:val="056593"/>
      <w:spacing w:val="10"/>
      <w:szCs w:val="22"/>
    </w:rPr>
  </w:style>
  <w:style w:type="character" w:customStyle="1" w:styleId="berschrift7Zchn">
    <w:name w:val="Überschrift 7 Zchn"/>
    <w:link w:val="berschrift7"/>
    <w:uiPriority w:val="9"/>
    <w:rsid w:val="00410AEC"/>
    <w:rPr>
      <w:caps/>
      <w:color w:val="056593"/>
      <w:spacing w:val="10"/>
      <w:szCs w:val="22"/>
    </w:rPr>
  </w:style>
  <w:style w:type="character" w:customStyle="1" w:styleId="berschrift8Zchn">
    <w:name w:val="Überschrift 8 Zchn"/>
    <w:link w:val="berschrift8"/>
    <w:uiPriority w:val="9"/>
    <w:rsid w:val="00410AEC"/>
    <w:rPr>
      <w:caps/>
      <w:spacing w:val="10"/>
      <w:sz w:val="18"/>
      <w:szCs w:val="18"/>
    </w:rPr>
  </w:style>
  <w:style w:type="character" w:customStyle="1" w:styleId="berschrift9Zchn">
    <w:name w:val="Überschrift 9 Zchn"/>
    <w:link w:val="berschrift9"/>
    <w:uiPriority w:val="9"/>
    <w:rsid w:val="00410AEC"/>
    <w:rPr>
      <w:i/>
      <w:caps/>
      <w:spacing w:val="10"/>
      <w:sz w:val="18"/>
      <w:szCs w:val="18"/>
    </w:rPr>
  </w:style>
  <w:style w:type="paragraph" w:customStyle="1" w:styleId="Anfhrungszeichen1">
    <w:name w:val="Anführungszeichen1"/>
    <w:basedOn w:val="Standard"/>
    <w:next w:val="Standard"/>
    <w:link w:val="AnfhrungszeichenZchn"/>
    <w:uiPriority w:val="29"/>
    <w:qFormat/>
    <w:rsid w:val="00464155"/>
    <w:pPr>
      <w:spacing w:line="276" w:lineRule="auto"/>
    </w:pPr>
    <w:rPr>
      <w:rFonts w:eastAsia="Times New Roman"/>
      <w:i/>
      <w:iCs/>
      <w:lang w:eastAsia="en-US"/>
    </w:rPr>
  </w:style>
  <w:style w:type="character" w:customStyle="1" w:styleId="AnfhrungszeichenZchn">
    <w:name w:val="Anführungszeichen Zchn"/>
    <w:link w:val="Anfhrungszeichen1"/>
    <w:uiPriority w:val="29"/>
    <w:rsid w:val="00464155"/>
    <w:rPr>
      <w:i/>
      <w:iCs/>
      <w:sz w:val="24"/>
      <w:lang w:val="en-US" w:bidi="en-US"/>
    </w:rPr>
  </w:style>
  <w:style w:type="paragraph" w:customStyle="1" w:styleId="IntensivesAnfhrungszeichen1">
    <w:name w:val="Intensives Anführungszeichen1"/>
    <w:basedOn w:val="Standard"/>
    <w:next w:val="Standard"/>
    <w:link w:val="IntensivesAnfhrungszeichenZchn"/>
    <w:uiPriority w:val="30"/>
    <w:qFormat/>
    <w:rsid w:val="00464155"/>
    <w:pPr>
      <w:pBdr>
        <w:top w:val="single" w:sz="4" w:space="10" w:color="4F81BD"/>
        <w:left w:val="single" w:sz="4" w:space="10" w:color="4F81BD"/>
      </w:pBdr>
      <w:spacing w:line="276" w:lineRule="auto"/>
      <w:ind w:left="1296" w:right="1152"/>
    </w:pPr>
    <w:rPr>
      <w:rFonts w:eastAsia="Times New Roman"/>
      <w:i/>
      <w:iCs/>
      <w:color w:val="056593"/>
      <w:lang w:eastAsia="en-US"/>
    </w:rPr>
  </w:style>
  <w:style w:type="character" w:customStyle="1" w:styleId="IntensivesAnfhrungszeichenZchn">
    <w:name w:val="Intensives Anführungszeichen Zchn"/>
    <w:link w:val="IntensivesAnfhrungszeichen1"/>
    <w:uiPriority w:val="30"/>
    <w:rsid w:val="00464155"/>
    <w:rPr>
      <w:i/>
      <w:iCs/>
      <w:color w:val="056593"/>
      <w:sz w:val="24"/>
      <w:lang w:val="en-US" w:bidi="en-US"/>
    </w:rPr>
  </w:style>
  <w:style w:type="paragraph" w:customStyle="1" w:styleId="Quellcode">
    <w:name w:val="Quellcode"/>
    <w:basedOn w:val="Standard"/>
    <w:link w:val="QuellcodeZchn"/>
    <w:qFormat/>
    <w:rsid w:val="007E0AD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76" w:lineRule="auto"/>
    </w:pPr>
    <w:rPr>
      <w:rFonts w:ascii="Courier New" w:eastAsia="Times New Roman" w:hAnsi="Courier New" w:cs="Courier New"/>
      <w:lang w:val="en-GB" w:eastAsia="en-US"/>
    </w:rPr>
  </w:style>
  <w:style w:type="character" w:customStyle="1" w:styleId="QuellcodeZchn">
    <w:name w:val="Quellcode Zchn"/>
    <w:link w:val="Quellcode"/>
    <w:rsid w:val="007E0AD7"/>
    <w:rPr>
      <w:rFonts w:ascii="Courier New" w:hAnsi="Courier New" w:cs="Courier New"/>
      <w:lang w:val="en-GB"/>
    </w:rPr>
  </w:style>
  <w:style w:type="paragraph" w:customStyle="1" w:styleId="Filenames">
    <w:name w:val="Filenames"/>
    <w:basedOn w:val="Quellcode"/>
    <w:link w:val="FilenamesZchn"/>
    <w:qFormat/>
    <w:rsid w:val="0012637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 w:val="24"/>
    </w:rPr>
  </w:style>
  <w:style w:type="character" w:customStyle="1" w:styleId="FilenamesZchn">
    <w:name w:val="Filenames Zchn"/>
    <w:link w:val="Filenames"/>
    <w:rsid w:val="00126373"/>
    <w:rPr>
      <w:rFonts w:cs="Courier New"/>
      <w:sz w:val="24"/>
      <w:lang w:val="en-GB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464155"/>
    <w:pPr>
      <w:spacing w:line="276" w:lineRule="auto"/>
    </w:pPr>
    <w:rPr>
      <w:rFonts w:eastAsia="Times New Roman"/>
      <w:b/>
      <w:bCs/>
      <w:color w:val="365F91"/>
      <w:sz w:val="16"/>
      <w:szCs w:val="16"/>
      <w:lang w:eastAsia="en-US"/>
    </w:rPr>
  </w:style>
  <w:style w:type="paragraph" w:styleId="Titel">
    <w:name w:val="Title"/>
    <w:aliases w:val="Titel groß"/>
    <w:basedOn w:val="Standard"/>
    <w:next w:val="Standard"/>
    <w:link w:val="TitelZchn"/>
    <w:uiPriority w:val="10"/>
    <w:qFormat/>
    <w:rsid w:val="000C7847"/>
    <w:rPr>
      <w:rFonts w:eastAsia="Times New Roman"/>
      <w:b/>
      <w:caps/>
      <w:color w:val="056593"/>
      <w:spacing w:val="10"/>
      <w:kern w:val="28"/>
      <w:sz w:val="44"/>
      <w:szCs w:val="52"/>
      <w:lang w:eastAsia="en-US"/>
    </w:rPr>
  </w:style>
  <w:style w:type="character" w:customStyle="1" w:styleId="TitelZchn">
    <w:name w:val="Titel Zchn"/>
    <w:aliases w:val="Titel groß Zchn"/>
    <w:link w:val="Titel"/>
    <w:uiPriority w:val="10"/>
    <w:rsid w:val="000C7847"/>
    <w:rPr>
      <w:b/>
      <w:caps/>
      <w:color w:val="056593"/>
      <w:spacing w:val="10"/>
      <w:kern w:val="28"/>
      <w:sz w:val="44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C7847"/>
    <w:pPr>
      <w:spacing w:after="120"/>
    </w:pPr>
    <w:rPr>
      <w:rFonts w:eastAsia="Times New Roman"/>
      <w:b/>
      <w:caps/>
      <w:color w:val="595959"/>
      <w:spacing w:val="10"/>
      <w:sz w:val="24"/>
      <w:szCs w:val="24"/>
      <w:lang w:eastAsia="en-US"/>
    </w:rPr>
  </w:style>
  <w:style w:type="character" w:customStyle="1" w:styleId="UntertitelZchn">
    <w:name w:val="Untertitel Zchn"/>
    <w:link w:val="Untertitel"/>
    <w:uiPriority w:val="11"/>
    <w:rsid w:val="000C7847"/>
    <w:rPr>
      <w:b/>
      <w:caps/>
      <w:color w:val="595959"/>
      <w:spacing w:val="10"/>
      <w:sz w:val="24"/>
      <w:szCs w:val="24"/>
    </w:rPr>
  </w:style>
  <w:style w:type="character" w:styleId="Fett">
    <w:name w:val="Strong"/>
    <w:uiPriority w:val="22"/>
    <w:qFormat/>
    <w:rsid w:val="00464155"/>
    <w:rPr>
      <w:b/>
      <w:bCs/>
    </w:rPr>
  </w:style>
  <w:style w:type="character" w:styleId="Hervorhebung">
    <w:name w:val="Emphasis"/>
    <w:uiPriority w:val="20"/>
    <w:qFormat/>
    <w:rsid w:val="00464155"/>
    <w:rPr>
      <w:caps/>
      <w:color w:val="243F60"/>
      <w:spacing w:val="5"/>
    </w:rPr>
  </w:style>
  <w:style w:type="paragraph" w:styleId="KeinLeerraum">
    <w:name w:val="No Spacing"/>
    <w:basedOn w:val="Standard"/>
    <w:link w:val="KeinLeerraumZchn"/>
    <w:uiPriority w:val="1"/>
    <w:qFormat/>
    <w:rsid w:val="007B1EE5"/>
    <w:rPr>
      <w:rFonts w:eastAsia="Times New Roman"/>
      <w:lang w:eastAsia="en-US"/>
    </w:rPr>
  </w:style>
  <w:style w:type="character" w:customStyle="1" w:styleId="KeinLeerraumZchn">
    <w:name w:val="Kein Leerraum Zchn"/>
    <w:link w:val="KeinLeerraum"/>
    <w:uiPriority w:val="1"/>
    <w:rsid w:val="007B1EE5"/>
  </w:style>
  <w:style w:type="paragraph" w:styleId="Listenabsatz">
    <w:name w:val="List Paragraph"/>
    <w:basedOn w:val="Standard"/>
    <w:uiPriority w:val="34"/>
    <w:qFormat/>
    <w:rsid w:val="00464155"/>
    <w:pPr>
      <w:spacing w:line="276" w:lineRule="auto"/>
      <w:ind w:left="720"/>
      <w:contextualSpacing/>
    </w:pPr>
    <w:rPr>
      <w:rFonts w:eastAsia="Times New Roman"/>
      <w:lang w:eastAsia="en-US"/>
    </w:rPr>
  </w:style>
  <w:style w:type="paragraph" w:styleId="Zitat">
    <w:name w:val="Quote"/>
    <w:basedOn w:val="Standard"/>
    <w:next w:val="Standard"/>
    <w:link w:val="ZitatZchn"/>
    <w:uiPriority w:val="29"/>
    <w:qFormat/>
    <w:rsid w:val="00464155"/>
    <w:pPr>
      <w:spacing w:line="276" w:lineRule="auto"/>
    </w:pPr>
    <w:rPr>
      <w:rFonts w:eastAsia="Times New Roman"/>
      <w:i/>
      <w:iCs/>
      <w:color w:val="056593"/>
      <w:lang w:eastAsia="en-US"/>
    </w:rPr>
  </w:style>
  <w:style w:type="character" w:customStyle="1" w:styleId="ZitatZchn">
    <w:name w:val="Zitat Zchn"/>
    <w:basedOn w:val="Absatz-Standardschriftart"/>
    <w:link w:val="Zitat"/>
    <w:uiPriority w:val="29"/>
    <w:rsid w:val="00464155"/>
    <w:rPr>
      <w:i/>
      <w:iCs/>
      <w:color w:val="056593"/>
      <w:sz w:val="24"/>
      <w:lang w:val="en-US" w:bidi="en-US"/>
    </w:rPr>
  </w:style>
  <w:style w:type="character" w:styleId="SchwacheHervorhebung">
    <w:name w:val="Subtle Emphasis"/>
    <w:uiPriority w:val="19"/>
    <w:qFormat/>
    <w:rsid w:val="00464155"/>
    <w:rPr>
      <w:i/>
      <w:iCs/>
      <w:color w:val="243F60"/>
    </w:rPr>
  </w:style>
  <w:style w:type="character" w:styleId="IntensiveHervorhebung">
    <w:name w:val="Intense Emphasis"/>
    <w:uiPriority w:val="21"/>
    <w:qFormat/>
    <w:rsid w:val="00464155"/>
    <w:rPr>
      <w:b/>
      <w:bCs/>
      <w:caps/>
      <w:color w:val="243F60"/>
      <w:spacing w:val="10"/>
    </w:rPr>
  </w:style>
  <w:style w:type="character" w:styleId="SchwacherVerweis">
    <w:name w:val="Subtle Reference"/>
    <w:uiPriority w:val="31"/>
    <w:qFormat/>
    <w:rsid w:val="00464155"/>
    <w:rPr>
      <w:b/>
      <w:bCs/>
      <w:color w:val="056593"/>
    </w:rPr>
  </w:style>
  <w:style w:type="character" w:styleId="IntensiverVerweis">
    <w:name w:val="Intense Reference"/>
    <w:uiPriority w:val="32"/>
    <w:qFormat/>
    <w:rsid w:val="00464155"/>
    <w:rPr>
      <w:b/>
      <w:bCs/>
      <w:i/>
      <w:iCs/>
      <w:caps/>
      <w:color w:val="056593"/>
    </w:rPr>
  </w:style>
  <w:style w:type="character" w:styleId="Buchtitel">
    <w:name w:val="Book Title"/>
    <w:uiPriority w:val="33"/>
    <w:qFormat/>
    <w:rsid w:val="00464155"/>
    <w:rPr>
      <w:b/>
      <w:bCs/>
      <w:i/>
      <w:iCs/>
      <w:spacing w:val="9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6216B3"/>
    <w:pPr>
      <w:numPr>
        <w:numId w:val="0"/>
      </w:numPr>
      <w:outlineLvl w:val="9"/>
    </w:pPr>
  </w:style>
  <w:style w:type="paragraph" w:customStyle="1" w:styleId="obodytext">
    <w:name w:val="o.body text"/>
    <w:rsid w:val="00625256"/>
    <w:pPr>
      <w:autoSpaceDE w:val="0"/>
      <w:autoSpaceDN w:val="0"/>
      <w:spacing w:after="100" w:line="280" w:lineRule="exact"/>
    </w:pPr>
    <w:rPr>
      <w:rFonts w:ascii="Times New Roman" w:hAnsi="Times New Roman"/>
      <w:sz w:val="18"/>
      <w:szCs w:val="18"/>
      <w:lang w:val="en-US"/>
    </w:rPr>
  </w:style>
  <w:style w:type="paragraph" w:styleId="Verzeichnis1">
    <w:name w:val="toc 1"/>
    <w:basedOn w:val="Standard"/>
    <w:next w:val="Standard"/>
    <w:autoRedefine/>
    <w:uiPriority w:val="39"/>
    <w:rsid w:val="00464155"/>
    <w:pPr>
      <w:tabs>
        <w:tab w:val="left" w:pos="440"/>
        <w:tab w:val="right" w:leader="dot" w:pos="9062"/>
      </w:tabs>
      <w:spacing w:line="276" w:lineRule="auto"/>
    </w:pPr>
    <w:rPr>
      <w:rFonts w:eastAsia="Times New Roman"/>
      <w:lang w:eastAsia="en-US"/>
    </w:rPr>
  </w:style>
  <w:style w:type="paragraph" w:styleId="Verzeichnis2">
    <w:name w:val="toc 2"/>
    <w:basedOn w:val="Standard"/>
    <w:next w:val="Standard"/>
    <w:autoRedefine/>
    <w:uiPriority w:val="39"/>
    <w:rsid w:val="00464155"/>
    <w:pPr>
      <w:spacing w:line="276" w:lineRule="auto"/>
      <w:ind w:left="240"/>
    </w:pPr>
    <w:rPr>
      <w:rFonts w:eastAsia="Times New Roman"/>
      <w:lang w:eastAsia="en-US"/>
    </w:rPr>
  </w:style>
  <w:style w:type="paragraph" w:styleId="Verzeichnis3">
    <w:name w:val="toc 3"/>
    <w:basedOn w:val="Standard"/>
    <w:next w:val="Standard"/>
    <w:autoRedefine/>
    <w:uiPriority w:val="39"/>
    <w:rsid w:val="00464155"/>
    <w:pPr>
      <w:tabs>
        <w:tab w:val="left" w:pos="1320"/>
        <w:tab w:val="right" w:leader="dot" w:pos="9062"/>
      </w:tabs>
      <w:spacing w:line="360" w:lineRule="auto"/>
      <w:ind w:left="482"/>
    </w:pPr>
    <w:rPr>
      <w:rFonts w:eastAsia="Times New Roman"/>
      <w:lang w:eastAsia="en-US"/>
    </w:rPr>
  </w:style>
  <w:style w:type="paragraph" w:styleId="Kopfzeile">
    <w:name w:val="header"/>
    <w:basedOn w:val="Standard"/>
    <w:link w:val="KopfzeileZchn"/>
    <w:rsid w:val="00464155"/>
    <w:pPr>
      <w:tabs>
        <w:tab w:val="center" w:pos="4536"/>
        <w:tab w:val="right" w:pos="9072"/>
      </w:tabs>
    </w:pPr>
    <w:rPr>
      <w:rFonts w:eastAsia="Times New Roman"/>
      <w:lang w:eastAsia="en-US"/>
    </w:rPr>
  </w:style>
  <w:style w:type="character" w:customStyle="1" w:styleId="KopfzeileZchn">
    <w:name w:val="Kopfzeile Zchn"/>
    <w:basedOn w:val="Absatz-Standardschriftart"/>
    <w:link w:val="Kopfzeile"/>
    <w:rsid w:val="00464155"/>
    <w:rPr>
      <w:sz w:val="24"/>
      <w:lang w:val="en-US" w:bidi="en-US"/>
    </w:rPr>
  </w:style>
  <w:style w:type="paragraph" w:styleId="Fuzeile">
    <w:name w:val="footer"/>
    <w:basedOn w:val="Standard"/>
    <w:link w:val="FuzeileZchn"/>
    <w:rsid w:val="006216B3"/>
    <w:pPr>
      <w:tabs>
        <w:tab w:val="center" w:pos="4536"/>
        <w:tab w:val="right" w:pos="9072"/>
      </w:tabs>
    </w:pPr>
    <w:rPr>
      <w:rFonts w:eastAsia="Times New Roman"/>
      <w:lang w:eastAsia="en-US"/>
    </w:rPr>
  </w:style>
  <w:style w:type="character" w:customStyle="1" w:styleId="FuzeileZchn">
    <w:name w:val="Fußzeile Zchn"/>
    <w:basedOn w:val="Absatz-Standardschriftart"/>
    <w:link w:val="Fuzeile"/>
    <w:rsid w:val="006216B3"/>
  </w:style>
  <w:style w:type="character" w:styleId="Hyperlink">
    <w:name w:val="Hyperlink"/>
    <w:uiPriority w:val="99"/>
    <w:rsid w:val="00464155"/>
    <w:rPr>
      <w:color w:val="0000FF"/>
      <w:u w:val="single"/>
    </w:rPr>
  </w:style>
  <w:style w:type="character" w:styleId="BesuchterLink">
    <w:name w:val="FollowedHyperlink"/>
    <w:rsid w:val="00464155"/>
    <w:rPr>
      <w:color w:val="800080"/>
      <w:u w:val="single"/>
    </w:rPr>
  </w:style>
  <w:style w:type="paragraph" w:styleId="StandardWeb">
    <w:name w:val="Normal (Web)"/>
    <w:basedOn w:val="Standard"/>
    <w:uiPriority w:val="99"/>
    <w:unhideWhenUsed/>
    <w:rsid w:val="00464155"/>
    <w:pPr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character" w:styleId="HTMLCode">
    <w:name w:val="HTML Code"/>
    <w:uiPriority w:val="99"/>
    <w:unhideWhenUsed/>
    <w:rsid w:val="00B452BA"/>
    <w:rPr>
      <w:rFonts w:ascii="Courier New" w:eastAsia="Times New Roman" w:hAnsi="Courier New" w:cs="Courier New"/>
      <w:sz w:val="20"/>
      <w:szCs w:val="31"/>
    </w:rPr>
  </w:style>
  <w:style w:type="paragraph" w:styleId="Sprechblasentext">
    <w:name w:val="Balloon Text"/>
    <w:basedOn w:val="Standard"/>
    <w:link w:val="SprechblasentextZchn"/>
    <w:rsid w:val="00464155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SprechblasentextZchn">
    <w:name w:val="Sprechblasentext Zchn"/>
    <w:basedOn w:val="Absatz-Standardschriftart"/>
    <w:link w:val="Sprechblasentext"/>
    <w:rsid w:val="00464155"/>
    <w:rPr>
      <w:rFonts w:ascii="Tahoma" w:hAnsi="Tahoma" w:cs="Tahoma"/>
      <w:sz w:val="16"/>
      <w:szCs w:val="16"/>
      <w:lang w:val="en-US" w:bidi="en-US"/>
    </w:rPr>
  </w:style>
  <w:style w:type="paragraph" w:customStyle="1" w:styleId="StandardMTAG">
    <w:name w:val="Standard MT AG"/>
    <w:basedOn w:val="Standard"/>
    <w:link w:val="StandardMTAGZchn"/>
    <w:autoRedefine/>
    <w:qFormat/>
    <w:rsid w:val="00B452BA"/>
    <w:pPr>
      <w:tabs>
        <w:tab w:val="left" w:pos="3960"/>
      </w:tabs>
    </w:pPr>
    <w:rPr>
      <w:rFonts w:cs="Arial"/>
      <w:lang w:val="en-US"/>
    </w:rPr>
  </w:style>
  <w:style w:type="character" w:customStyle="1" w:styleId="StandardMTAGZchn">
    <w:name w:val="Standard MT AG Zchn"/>
    <w:basedOn w:val="Absatz-Standardschriftart"/>
    <w:link w:val="StandardMTAG"/>
    <w:rsid w:val="00B452BA"/>
    <w:rPr>
      <w:rFonts w:eastAsia="Calibri" w:cs="Arial"/>
      <w:lang w:val="en-US" w:eastAsia="de-DE"/>
    </w:rPr>
  </w:style>
  <w:style w:type="paragraph" w:styleId="Anrede">
    <w:name w:val="Salutation"/>
    <w:basedOn w:val="Standard"/>
    <w:next w:val="Standard"/>
    <w:link w:val="AnredeZchn"/>
    <w:rsid w:val="002D3793"/>
    <w:pPr>
      <w:spacing w:after="120"/>
    </w:pPr>
  </w:style>
  <w:style w:type="character" w:customStyle="1" w:styleId="AnredeZchn">
    <w:name w:val="Anrede Zchn"/>
    <w:basedOn w:val="Absatz-Standardschriftart"/>
    <w:link w:val="Anrede"/>
    <w:rsid w:val="002D3793"/>
    <w:rPr>
      <w:rFonts w:eastAsia="Calibri"/>
      <w:lang w:eastAsia="de-DE"/>
    </w:rPr>
  </w:style>
  <w:style w:type="paragraph" w:styleId="Dokumentstruktur">
    <w:name w:val="Document Map"/>
    <w:basedOn w:val="Standard"/>
    <w:link w:val="DokumentstrukturZchn"/>
    <w:rsid w:val="006216B3"/>
    <w:rPr>
      <w:rFonts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rsid w:val="006216B3"/>
    <w:rPr>
      <w:rFonts w:eastAsia="Calibri" w:cs="Tahoma"/>
      <w:sz w:val="16"/>
      <w:szCs w:val="16"/>
      <w:lang w:eastAsia="de-DE"/>
    </w:rPr>
  </w:style>
  <w:style w:type="paragraph" w:styleId="E-Mail-Signatur">
    <w:name w:val="E-mail Signature"/>
    <w:basedOn w:val="Standard"/>
    <w:link w:val="E-Mail-SignaturZchn"/>
    <w:rsid w:val="006216B3"/>
  </w:style>
  <w:style w:type="character" w:customStyle="1" w:styleId="E-Mail-SignaturZchn">
    <w:name w:val="E-Mail-Signatur Zchn"/>
    <w:basedOn w:val="Absatz-Standardschriftart"/>
    <w:link w:val="E-Mail-Signatur"/>
    <w:rsid w:val="006216B3"/>
    <w:rPr>
      <w:rFonts w:eastAsia="Calibri"/>
      <w:lang w:eastAsia="de-DE"/>
    </w:rPr>
  </w:style>
  <w:style w:type="paragraph" w:styleId="Endnotentext">
    <w:name w:val="endnote text"/>
    <w:basedOn w:val="Standard"/>
    <w:link w:val="EndnotentextZchn"/>
    <w:rsid w:val="006216B3"/>
  </w:style>
  <w:style w:type="character" w:customStyle="1" w:styleId="EndnotentextZchn">
    <w:name w:val="Endnotentext Zchn"/>
    <w:basedOn w:val="Absatz-Standardschriftart"/>
    <w:link w:val="Endnotentext"/>
    <w:rsid w:val="006216B3"/>
    <w:rPr>
      <w:rFonts w:eastAsia="Calibri"/>
      <w:lang w:eastAsia="de-DE"/>
    </w:rPr>
  </w:style>
  <w:style w:type="paragraph" w:styleId="Standardeinzug">
    <w:name w:val="Normal Indent"/>
    <w:basedOn w:val="Standard"/>
    <w:rsid w:val="006216B3"/>
    <w:pPr>
      <w:ind w:left="567"/>
    </w:pPr>
  </w:style>
  <w:style w:type="paragraph" w:styleId="Aufzhlungszeichen">
    <w:name w:val="List Bullet"/>
    <w:basedOn w:val="Standard"/>
    <w:rsid w:val="00F57460"/>
    <w:pPr>
      <w:numPr>
        <w:numId w:val="25"/>
      </w:numPr>
      <w:ind w:left="454" w:hanging="454"/>
      <w:contextualSpacing/>
    </w:pPr>
  </w:style>
  <w:style w:type="paragraph" w:styleId="Aufzhlungszeichen2">
    <w:name w:val="List Bullet 2"/>
    <w:basedOn w:val="Standard"/>
    <w:rsid w:val="002D3793"/>
    <w:pPr>
      <w:numPr>
        <w:numId w:val="26"/>
      </w:numPr>
      <w:contextualSpacing/>
    </w:pPr>
  </w:style>
  <w:style w:type="paragraph" w:styleId="Aufzhlungszeichen3">
    <w:name w:val="List Bullet 3"/>
    <w:basedOn w:val="Standard"/>
    <w:rsid w:val="002D3793"/>
    <w:pPr>
      <w:numPr>
        <w:numId w:val="27"/>
      </w:numPr>
      <w:contextualSpacing/>
    </w:pPr>
  </w:style>
  <w:style w:type="paragraph" w:styleId="Aufzhlungszeichen4">
    <w:name w:val="List Bullet 4"/>
    <w:basedOn w:val="Standard"/>
    <w:rsid w:val="002D3793"/>
    <w:pPr>
      <w:numPr>
        <w:numId w:val="28"/>
      </w:numPr>
      <w:contextualSpacing/>
    </w:pPr>
  </w:style>
  <w:style w:type="paragraph" w:styleId="Aufzhlungszeichen5">
    <w:name w:val="List Bullet 5"/>
    <w:basedOn w:val="Standard"/>
    <w:rsid w:val="002D3793"/>
    <w:pPr>
      <w:numPr>
        <w:numId w:val="29"/>
      </w:numPr>
      <w:contextualSpacing/>
    </w:pPr>
  </w:style>
  <w:style w:type="paragraph" w:customStyle="1" w:styleId="AbsendeadresseBrieffenster">
    <w:name w:val="Absendeadresse Brieffenster"/>
    <w:basedOn w:val="Standard"/>
    <w:rsid w:val="00E87358"/>
    <w:pPr>
      <w:spacing w:before="1200" w:after="120" w:line="240" w:lineRule="auto"/>
      <w:ind w:right="0"/>
    </w:pPr>
    <w:rPr>
      <w:rFonts w:eastAsia="Times New Roman"/>
      <w:sz w:val="13"/>
    </w:rPr>
  </w:style>
  <w:style w:type="paragraph" w:customStyle="1" w:styleId="AdresseBrieffenster">
    <w:name w:val="Adresse Brieffenster"/>
    <w:basedOn w:val="Standard"/>
    <w:rsid w:val="00447C86"/>
    <w:pPr>
      <w:ind w:right="-108"/>
    </w:pPr>
    <w:rPr>
      <w:rFonts w:eastAsia="Times New Roman"/>
    </w:rPr>
  </w:style>
  <w:style w:type="paragraph" w:customStyle="1" w:styleId="Betreffzeile">
    <w:name w:val="Betreffzeile"/>
    <w:basedOn w:val="Standard"/>
    <w:rsid w:val="00107E81"/>
    <w:pPr>
      <w:ind w:right="-108"/>
    </w:pPr>
    <w:rPr>
      <w:rFonts w:eastAsia="Times New Roman"/>
      <w:b/>
      <w:bCs/>
    </w:rPr>
  </w:style>
  <w:style w:type="paragraph" w:customStyle="1" w:styleId="Titelklein">
    <w:name w:val="Titel klein"/>
    <w:basedOn w:val="Titel"/>
    <w:rsid w:val="0061440A"/>
    <w:rPr>
      <w:sz w:val="36"/>
      <w:lang w:val="en-US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500447"/>
    <w:rPr>
      <w:color w:val="808080"/>
      <w:shd w:val="clear" w:color="auto" w:fill="E6E6E6"/>
    </w:rPr>
  </w:style>
  <w:style w:type="character" w:styleId="Kommentarzeichen">
    <w:name w:val="annotation reference"/>
    <w:basedOn w:val="Absatz-Standardschriftart"/>
    <w:semiHidden/>
    <w:unhideWhenUsed/>
    <w:rsid w:val="00A04450"/>
    <w:rPr>
      <w:sz w:val="16"/>
      <w:szCs w:val="16"/>
    </w:rPr>
  </w:style>
  <w:style w:type="paragraph" w:styleId="Kommentartext">
    <w:name w:val="annotation text"/>
    <w:basedOn w:val="Standard"/>
    <w:link w:val="KommentartextZchn"/>
    <w:semiHidden/>
    <w:unhideWhenUsed/>
    <w:rsid w:val="00A04450"/>
    <w:pPr>
      <w:spacing w:line="240" w:lineRule="auto"/>
    </w:pPr>
  </w:style>
  <w:style w:type="character" w:customStyle="1" w:styleId="KommentartextZchn">
    <w:name w:val="Kommentartext Zchn"/>
    <w:basedOn w:val="Absatz-Standardschriftart"/>
    <w:link w:val="Kommentartext"/>
    <w:semiHidden/>
    <w:rsid w:val="00A04450"/>
    <w:rPr>
      <w:rFonts w:eastAsia="Calibri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semiHidden/>
    <w:unhideWhenUsed/>
    <w:rsid w:val="00A04450"/>
    <w:rPr>
      <w:b/>
      <w:bCs/>
    </w:rPr>
  </w:style>
  <w:style w:type="character" w:customStyle="1" w:styleId="KommentarthemaZchn">
    <w:name w:val="Kommentarthema Zchn"/>
    <w:basedOn w:val="KommentartextZchn"/>
    <w:link w:val="Kommentarthema"/>
    <w:semiHidden/>
    <w:rsid w:val="00A04450"/>
    <w:rPr>
      <w:rFonts w:eastAsia="Calibri"/>
      <w:b/>
      <w:bCs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457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microsoft.com/office/2011/relationships/commentsExtended" Target="commentsExtended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microsoft.com/office/2011/relationships/people" Target="people.xml"/><Relationship Id="rId7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hyperlink" Target="https://github.com/JJDoneAway/LearnPython/raw/master/GPU_Tweaks/CheckGU.py" TargetMode="External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41" Type="http://schemas.openxmlformats.org/officeDocument/2006/relationships/hyperlink" Target="https://github.com/JJDoneAway/LearnPython/raw/master/GPU_Tweaks/ShowGPUPower.py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github.com/JJDoneAway/LearnPython/raw/master/GPU_Tweaks/KerasConfiguration.py" TargetMode="External"/><Relationship Id="rId45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microsoft.com/office/2016/09/relationships/commentsIds" Target="commentsIds.xml"/><Relationship Id="rId22" Type="http://schemas.openxmlformats.org/officeDocument/2006/relationships/hyperlink" Target="https://developer.nvidia.com/cuda-downloads" TargetMode="External"/><Relationship Id="rId27" Type="http://schemas.openxmlformats.org/officeDocument/2006/relationships/hyperlink" Target="https://developer.nvidia.com/cudnn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eader" Target="header1.xml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jpe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jpe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Larissa">
  <a:themeElements>
    <a:clrScheme name="MT AG Farben PowerPoint">
      <a:dk1>
        <a:srgbClr val="056593"/>
      </a:dk1>
      <a:lt1>
        <a:srgbClr val="FFFFFF"/>
      </a:lt1>
      <a:dk2>
        <a:srgbClr val="056593"/>
      </a:dk2>
      <a:lt2>
        <a:srgbClr val="3399CC"/>
      </a:lt2>
      <a:accent1>
        <a:srgbClr val="D2D4D6"/>
      </a:accent1>
      <a:accent2>
        <a:srgbClr val="76787A"/>
      </a:accent2>
      <a:accent3>
        <a:srgbClr val="FFFFFF"/>
      </a:accent3>
      <a:accent4>
        <a:srgbClr val="000000"/>
      </a:accent4>
      <a:accent5>
        <a:srgbClr val="E5E6E8"/>
      </a:accent5>
      <a:accent6>
        <a:srgbClr val="6A6C6E"/>
      </a:accent6>
      <a:hlink>
        <a:srgbClr val="AFB2B4"/>
      </a:hlink>
      <a:folHlink>
        <a:srgbClr val="DFE0E2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627c4b24-3bc9-4573-bb28-e137b273c870">KPWU2JAZU7UE-131-239</_dlc_DocId>
    <_dlc_DocIdUrl xmlns="627c4b24-3bc9-4573-bb28-e137b273c870">
      <Url>https://intranet.mt-ag.com/sites/verwaltung/marketing/_layouts/15/DocIdRedir.aspx?ID=KPWU2JAZU7UE-131-239</Url>
      <Description>KPWU2JAZU7UE-131-239</Description>
    </_dlc_DocIdUrl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73624A723129640B16D1ADE11702F9F" ma:contentTypeVersion="0" ma:contentTypeDescription="Ein neues Dokument erstellen." ma:contentTypeScope="" ma:versionID="e929fb7c7c6b04da361c2d9a95b20212">
  <xsd:schema xmlns:xsd="http://www.w3.org/2001/XMLSchema" xmlns:xs="http://www.w3.org/2001/XMLSchema" xmlns:p="http://schemas.microsoft.com/office/2006/metadata/properties" xmlns:ns2="627c4b24-3bc9-4573-bb28-e137b273c870" targetNamespace="http://schemas.microsoft.com/office/2006/metadata/properties" ma:root="true" ma:fieldsID="3ba38075796725f336b60b6b0c477b78" ns2:_="">
    <xsd:import namespace="627c4b24-3bc9-4573-bb28-e137b273c870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7c4b24-3bc9-4573-bb28-e137b273c87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Wert der Dokument-ID" ma:description="Der Wert der diesem Element zugewiesenen Dokument-ID." ma:internalName="_dlc_DocId" ma:readOnly="true">
      <xsd:simpleType>
        <xsd:restriction base="dms:Text"/>
      </xsd:simpleType>
    </xsd:element>
    <xsd:element name="_dlc_DocIdUrl" ma:index="9" nillable="true" ma:displayName="Dokument-ID" ma:description="Permanenter Hyperlink zu diesem Dok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3F3443D-0934-44F8-A23B-E5FBA3C9C3F1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2D83EC02-87BF-4391-80C4-7BAA26E55B86}">
  <ds:schemaRefs>
    <ds:schemaRef ds:uri="http://schemas.microsoft.com/office/2006/metadata/properties"/>
    <ds:schemaRef ds:uri="http://schemas.microsoft.com/office/infopath/2007/PartnerControls"/>
    <ds:schemaRef ds:uri="627c4b24-3bc9-4573-bb28-e137b273c870"/>
  </ds:schemaRefs>
</ds:datastoreItem>
</file>

<file path=customXml/itemProps3.xml><?xml version="1.0" encoding="utf-8"?>
<ds:datastoreItem xmlns:ds="http://schemas.openxmlformats.org/officeDocument/2006/customXml" ds:itemID="{FEE27F9F-FAEB-424A-BBE6-2C6C86D0B72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312A82-6E03-4900-9582-5ABE233E3D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7c4b24-3bc9-4573-bb28-e137b273c8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4598C2C1-2D7C-4924-BAFE-1978918A9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2031</Words>
  <Characters>12802</Characters>
  <Application>Microsoft Office Word</Application>
  <DocSecurity>0</DocSecurity>
  <Lines>106</Lines>
  <Paragraphs>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Word mit MT Logo</vt:lpstr>
    </vt:vector>
  </TitlesOfParts>
  <Company>Microsoft</Company>
  <LinksUpToDate>false</LinksUpToDate>
  <CharactersWithSpaces>14804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Word mit MT Logo</dc:title>
  <dc:creator>Witwicki, Stefan</dc:creator>
  <cp:lastModifiedBy>Höhne, Johannes</cp:lastModifiedBy>
  <cp:revision>2</cp:revision>
  <cp:lastPrinted>2018-10-29T08:32:00Z</cp:lastPrinted>
  <dcterms:created xsi:type="dcterms:W3CDTF">2018-10-29T14:34:00Z</dcterms:created>
  <dcterms:modified xsi:type="dcterms:W3CDTF">2018-10-29T14:34:00Z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0x010100973624A723129640B16D1ADE11702F9F</vt:lpwstr>
  </property>
  <property fmtid="{D5CDD505-2E9C-101B-9397-08002B2CF9AE}" pid="3" name="_dlc_DocIdItemGuid">
    <vt:lpwstr>1867e250-6dff-4f41-9efb-42d77e6472e9</vt:lpwstr>
  </property>
</Properties>
</file>